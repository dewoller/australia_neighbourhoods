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03B738" w14:textId="77777777" w:rsidR="00C658AC" w:rsidRPr="0033109F" w:rsidRDefault="00C658AC" w:rsidP="006A42F1">
      <w:pPr>
        <w:pStyle w:val="Heading3"/>
        <w:spacing w:before="0" w:after="0"/>
      </w:pPr>
      <w:r w:rsidRPr="0033109F">
        <w:t>Title</w:t>
      </w:r>
    </w:p>
    <w:p w14:paraId="467A5D1A" w14:textId="77777777" w:rsidR="00ED2F46" w:rsidRPr="00ED2F46" w:rsidRDefault="00ED2F46" w:rsidP="006A42F1"/>
    <w:p w14:paraId="5568E55E" w14:textId="34DF996C" w:rsidR="00ED2F46" w:rsidRPr="00ED2F46" w:rsidRDefault="00177635" w:rsidP="006A42F1">
      <w:r>
        <w:t xml:space="preserve">The </w:t>
      </w:r>
      <w:r w:rsidR="00295068">
        <w:t>Australian neighbourhood land</w:t>
      </w:r>
      <w:r>
        <w:t>-</w:t>
      </w:r>
      <w:r w:rsidR="00295068">
        <w:t>use profile dataset</w:t>
      </w:r>
    </w:p>
    <w:p w14:paraId="10B4955F" w14:textId="77777777" w:rsidR="006A42F1" w:rsidRPr="0033109F" w:rsidRDefault="006A42F1" w:rsidP="006A42F1">
      <w:pPr>
        <w:rPr>
          <w:i/>
        </w:rPr>
      </w:pPr>
    </w:p>
    <w:p w14:paraId="7AD310D6" w14:textId="77777777" w:rsidR="003A5F03" w:rsidRPr="0033109F" w:rsidRDefault="003A5F03" w:rsidP="006A42F1">
      <w:pPr>
        <w:pStyle w:val="Heading3"/>
        <w:spacing w:before="0" w:after="0"/>
      </w:pPr>
      <w:r w:rsidRPr="0033109F">
        <w:t>Authors</w:t>
      </w:r>
    </w:p>
    <w:p w14:paraId="0E39CBD8" w14:textId="21CA2590" w:rsidR="00B2161C" w:rsidRPr="0033109F" w:rsidRDefault="004A15E9" w:rsidP="006A42F1">
      <w:r>
        <w:t xml:space="preserve">Ali Lakhani </w:t>
      </w:r>
      <w:r w:rsidR="00B2161C" w:rsidRPr="0033109F">
        <w:rPr>
          <w:vertAlign w:val="superscript"/>
        </w:rPr>
        <w:t>1</w:t>
      </w:r>
      <w:r w:rsidR="00177635">
        <w:rPr>
          <w:vertAlign w:val="superscript"/>
        </w:rPr>
        <w:t>,2</w:t>
      </w:r>
      <w:r w:rsidR="00B2161C" w:rsidRPr="0033109F">
        <w:t xml:space="preserve">, </w:t>
      </w:r>
      <w:r w:rsidRPr="004A15E9">
        <w:rPr>
          <w:b/>
          <w:bCs/>
          <w:highlight w:val="yellow"/>
          <w:u w:val="single"/>
        </w:rPr>
        <w:t>Dennison</w:t>
      </w:r>
      <w:r>
        <w:t xml:space="preserve"> Wollersheim</w:t>
      </w:r>
      <w:r w:rsidR="00177635">
        <w:rPr>
          <w:vertAlign w:val="superscript"/>
        </w:rPr>
        <w:t>1</w:t>
      </w:r>
    </w:p>
    <w:p w14:paraId="5A4DD8BC" w14:textId="77777777" w:rsidR="00B2161C" w:rsidRPr="0033109F" w:rsidRDefault="00B2161C" w:rsidP="006A42F1"/>
    <w:p w14:paraId="77809822" w14:textId="77777777" w:rsidR="00B2161C" w:rsidRPr="0033109F" w:rsidRDefault="00B2161C" w:rsidP="006A42F1">
      <w:pPr>
        <w:rPr>
          <w:b/>
        </w:rPr>
      </w:pPr>
      <w:r w:rsidRPr="0033109F">
        <w:rPr>
          <w:b/>
        </w:rPr>
        <w:t>Affiliations</w:t>
      </w:r>
    </w:p>
    <w:p w14:paraId="1B594983" w14:textId="4AEAD8B6" w:rsidR="00B2161C" w:rsidRPr="0033109F" w:rsidRDefault="00B2161C" w:rsidP="006A42F1">
      <w:r w:rsidRPr="0033109F">
        <w:t xml:space="preserve">1. </w:t>
      </w:r>
      <w:r w:rsidR="00177635">
        <w:t>School of Psychology and Public Health, La Trobe University, Melbourne, Victoria, Australia, 3008</w:t>
      </w:r>
    </w:p>
    <w:p w14:paraId="4B65F57D" w14:textId="5AF1B566" w:rsidR="00B2161C" w:rsidRDefault="00B2161C" w:rsidP="006A42F1">
      <w:r w:rsidRPr="0033109F">
        <w:t xml:space="preserve">2. </w:t>
      </w:r>
      <w:r w:rsidR="00177635">
        <w:t>The Hopkins Centre, Menzies Health Institute Queensland, Griffith University, Meadowbrook, Queensland, Australia, 4131</w:t>
      </w:r>
    </w:p>
    <w:p w14:paraId="05C8FEDF" w14:textId="77777777" w:rsidR="00177635" w:rsidRPr="0033109F" w:rsidRDefault="00177635" w:rsidP="006A42F1"/>
    <w:p w14:paraId="2187A084" w14:textId="250E0038" w:rsidR="00B2161C" w:rsidRPr="0033109F" w:rsidRDefault="00B2161C" w:rsidP="006A42F1">
      <w:r w:rsidRPr="0033109F">
        <w:t xml:space="preserve">corresponding author(s): </w:t>
      </w:r>
      <w:r w:rsidR="00177635">
        <w:t xml:space="preserve">Ali Lakhani </w:t>
      </w:r>
      <w:r w:rsidRPr="0033109F">
        <w:t>(</w:t>
      </w:r>
      <w:r w:rsidR="00177635">
        <w:t>a.lakhani@latrobe.edu.au</w:t>
      </w:r>
      <w:r w:rsidRPr="0033109F">
        <w:t>)</w:t>
      </w:r>
    </w:p>
    <w:p w14:paraId="6B25B534" w14:textId="77777777" w:rsidR="003A5F03" w:rsidRPr="0033109F" w:rsidRDefault="003A5F03" w:rsidP="006A42F1"/>
    <w:p w14:paraId="20A57026" w14:textId="77777777" w:rsidR="00C658AC" w:rsidRPr="0033109F" w:rsidRDefault="00C658AC" w:rsidP="006A42F1">
      <w:pPr>
        <w:pStyle w:val="Heading3"/>
        <w:spacing w:before="0" w:after="0"/>
      </w:pPr>
      <w:r w:rsidRPr="0033109F">
        <w:t>Abstract</w:t>
      </w:r>
    </w:p>
    <w:p w14:paraId="6EE688F6" w14:textId="5E0B7AFE" w:rsidR="00295068" w:rsidRPr="00295068" w:rsidRDefault="00295068" w:rsidP="00295068">
      <w:r>
        <w:t xml:space="preserve">The land-use profile surrounding a neighbourhood is a determinant of health and associated </w:t>
      </w:r>
      <w:r w:rsidR="004A15E9">
        <w:t xml:space="preserve">with </w:t>
      </w:r>
      <w:r>
        <w:t xml:space="preserve">socioeconomic outcomes. In Australia, a national publicly available dataset detailing </w:t>
      </w:r>
      <w:r w:rsidR="00B728C2">
        <w:t xml:space="preserve">the </w:t>
      </w:r>
      <w:r>
        <w:t xml:space="preserve">land-use profile surrounding residential neighbourhoods is non-existent. </w:t>
      </w:r>
      <w:r w:rsidR="00B728C2">
        <w:t xml:space="preserve">Using PostGIS a centroid was placed in every </w:t>
      </w:r>
      <w:r>
        <w:t>Australian Bureau of Statistics (ABS) defined Mesh Block (MB) – the smallest geographical structure in Australian geography</w:t>
      </w:r>
      <w:r w:rsidR="00B728C2">
        <w:t xml:space="preserve"> </w:t>
      </w:r>
      <w:r w:rsidR="004A15E9">
        <w:t xml:space="preserve">which details </w:t>
      </w:r>
      <w:r w:rsidR="00B728C2">
        <w:t xml:space="preserve">the category of land use </w:t>
      </w:r>
      <w:r w:rsidR="004A15E9">
        <w:t xml:space="preserve">(i.e. residential, parkland, commercial, industrial etc.) </w:t>
      </w:r>
      <w:r w:rsidR="00B728C2">
        <w:t xml:space="preserve">and population. </w:t>
      </w:r>
      <w:r w:rsidR="004A15E9">
        <w:t xml:space="preserve">The remoteness category and socioeconomic status – as defined by the ABS – was joined to each MB. </w:t>
      </w:r>
      <w:r w:rsidR="00B728C2">
        <w:t xml:space="preserve">After a buffer of 400 metres, 1-kilometre, 2-kilometre, and 5-kilometres was calculated around each centroid and the </w:t>
      </w:r>
      <w:r w:rsidR="00177635">
        <w:t xml:space="preserve">square metre for each land-use category, and the percentage of the buffer aligned with each </w:t>
      </w:r>
      <w:r w:rsidR="00B728C2">
        <w:t>land</w:t>
      </w:r>
      <w:r w:rsidR="00177635">
        <w:t>-</w:t>
      </w:r>
      <w:r w:rsidR="00B728C2">
        <w:t xml:space="preserve">use </w:t>
      </w:r>
      <w:r w:rsidR="00177635">
        <w:t xml:space="preserve">category was </w:t>
      </w:r>
      <w:r w:rsidR="00B728C2">
        <w:t xml:space="preserve">calculated. </w:t>
      </w:r>
      <w:r w:rsidR="004A15E9">
        <w:t xml:space="preserve">This dataset will support the decisions of urban planners, researchers, government and those involved in public and environmental health. The data </w:t>
      </w:r>
    </w:p>
    <w:p w14:paraId="74FFB037" w14:textId="77777777" w:rsidR="006A42F1" w:rsidRPr="0033109F" w:rsidRDefault="006A42F1" w:rsidP="006A42F1"/>
    <w:p w14:paraId="10182A11" w14:textId="77777777" w:rsidR="00C658AC" w:rsidRPr="0033109F" w:rsidRDefault="00C658AC" w:rsidP="006A42F1">
      <w:pPr>
        <w:pStyle w:val="Heading3"/>
        <w:spacing w:before="0" w:after="0"/>
      </w:pPr>
      <w:r w:rsidRPr="0033109F">
        <w:t>Background &amp; Summary</w:t>
      </w:r>
    </w:p>
    <w:p w14:paraId="5F2D0C6A" w14:textId="54BB56EC" w:rsidR="00A40E69" w:rsidRDefault="009F55D5" w:rsidP="006A42F1">
      <w:r>
        <w:t xml:space="preserve">The purpose of land surrounding </w:t>
      </w:r>
      <w:r w:rsidR="00A40E69">
        <w:t xml:space="preserve">a </w:t>
      </w:r>
      <w:r w:rsidR="004761AB">
        <w:t>residential area</w:t>
      </w:r>
      <w:r w:rsidR="00A40E69">
        <w:t xml:space="preserve"> is associated with diverse health, wellbeing and socioeconomic outcomes. </w:t>
      </w:r>
      <w:r>
        <w:t xml:space="preserve">For example, </w:t>
      </w:r>
      <w:r w:rsidR="00A40E69">
        <w:t xml:space="preserve">proximity to </w:t>
      </w:r>
      <w:r>
        <w:t xml:space="preserve">public </w:t>
      </w:r>
      <w:r w:rsidR="00A40E69">
        <w:t xml:space="preserve">transportation is associated with increased residential </w:t>
      </w:r>
      <w:r>
        <w:t xml:space="preserve">house </w:t>
      </w:r>
      <w:r w:rsidR="00A40E69">
        <w:t xml:space="preserve">prices </w:t>
      </w:r>
      <w:r w:rsidR="00A40E69">
        <w:fldChar w:fldCharType="begin"/>
      </w:r>
      <w:r w:rsidR="00A40E69">
        <w:instrText xml:space="preserve"> ADDIN EN.CITE &lt;EndNote&gt;&lt;Cite&gt;&lt;Author&gt;Park&lt;/Author&gt;&lt;Year&gt;2016&lt;/Year&gt;&lt;RecNum&gt;21936&lt;/RecNum&gt;&lt;DisplayText&gt;[1]&lt;/DisplayText&gt;&lt;record&gt;&lt;rec-number&gt;21936&lt;/rec-number&gt;&lt;foreign-keys&gt;&lt;key app="EN" db-id="xfrwd2tvgv2p25ef9vkp5zdftwpezfxezp9t" timestamp="1600300890"&gt;21936&lt;/key&gt;&lt;/foreign-keys&gt;&lt;ref-type name="Journal Article"&gt;17&lt;/ref-type&gt;&lt;contributors&gt;&lt;authors&gt;&lt;author&gt;Park, Yunmi&lt;/author&gt;&lt;author&gt;Huang, Shih-Kai&lt;/author&gt;&lt;author&gt;Newman, Galen D.&lt;/author&gt;&lt;/authors&gt;&lt;/contributors&gt;&lt;titles&gt;&lt;title&gt;A Statistical Meta-analysis of the Design Components of New Urbanism on Housing Prices&lt;/title&gt;&lt;secondary-title&gt;Journal of Planning Literature&lt;/secondary-title&gt;&lt;/titles&gt;&lt;periodical&gt;&lt;full-title&gt;Journal of Planning Literature&lt;/full-title&gt;&lt;/periodical&gt;&lt;pages&gt;435-451&lt;/pages&gt;&lt;volume&gt;31&lt;/volume&gt;&lt;number&gt;4&lt;/number&gt;&lt;dates&gt;&lt;year&gt;2016&lt;/year&gt;&lt;pub-dates&gt;&lt;date&gt;2016/11/01&lt;/date&gt;&lt;/pub-dates&gt;&lt;/dates&gt;&lt;publisher&gt;SAGE Publications Inc&lt;/publisher&gt;&lt;isbn&gt;0885-4122&lt;/isbn&gt;&lt;urls&gt;&lt;related-urls&gt;&lt;url&gt;https://doi.org/10.1177/0885412216667898&lt;/url&gt;&lt;/related-urls&gt;&lt;/urls&gt;&lt;electronic-resource-num&gt;10.1177/0885412216667898&lt;/electronic-resource-num&gt;&lt;access-date&gt;2020/09/16&lt;/access-date&gt;&lt;/record&gt;&lt;/Cite&gt;&lt;/EndNote&gt;</w:instrText>
      </w:r>
      <w:r w:rsidR="00A40E69">
        <w:fldChar w:fldCharType="separate"/>
      </w:r>
      <w:r w:rsidR="00A40E69">
        <w:rPr>
          <w:noProof/>
        </w:rPr>
        <w:t>[1]</w:t>
      </w:r>
      <w:r w:rsidR="00A40E69">
        <w:fldChar w:fldCharType="end"/>
      </w:r>
      <w:r w:rsidR="00A40E69">
        <w:t>. Areas nearer to tertiary education institutions are likely candidates for knowledge-based industries</w:t>
      </w:r>
      <w:r w:rsidR="00A40E69" w:rsidRPr="00A40E69">
        <w:t xml:space="preserve"> </w:t>
      </w:r>
      <w:r w:rsidR="00A40E69">
        <w:fldChar w:fldCharType="begin"/>
      </w:r>
      <w:r w:rsidR="00A40E69">
        <w:instrText xml:space="preserve"> ADDIN EN.CITE &lt;EndNote&gt;&lt;Cite&gt;&lt;Author&gt;Baptista&lt;/Author&gt;&lt;Year&gt;2010&lt;/Year&gt;&lt;RecNum&gt;21937&lt;/RecNum&gt;&lt;DisplayText&gt;[2]&lt;/DisplayText&gt;&lt;record&gt;&lt;rec-number&gt;21937&lt;/rec-number&gt;&lt;foreign-keys&gt;&lt;key app="EN" db-id="xfrwd2tvgv2p25ef9vkp5zdftwpezfxezp9t" timestamp="1600301427"&gt;21937&lt;/key&gt;&lt;/foreign-keys&gt;&lt;ref-type name="Journal Article"&gt;17&lt;/ref-type&gt;&lt;contributors&gt;&lt;authors&gt;&lt;author&gt;Baptista, Rui&lt;/author&gt;&lt;author&gt;Mendonça, Joana&lt;/author&gt;&lt;/authors&gt;&lt;/contributors&gt;&lt;titles&gt;&lt;title&gt;Proximity to knowledge sources and the location of knowledge-based start-ups&lt;/title&gt;&lt;secondary-title&gt;The Annals of Regional Science&lt;/secondary-title&gt;&lt;/titles&gt;&lt;periodical&gt;&lt;full-title&gt;The Annals of Regional Science&lt;/full-title&gt;&lt;/periodical&gt;&lt;pages&gt;5-29&lt;/pages&gt;&lt;volume&gt;45&lt;/volume&gt;&lt;number&gt;1&lt;/number&gt;&lt;dates&gt;&lt;year&gt;2010&lt;/year&gt;&lt;pub-dates&gt;&lt;date&gt;2010/08/01&lt;/date&gt;&lt;/pub-dates&gt;&lt;/dates&gt;&lt;isbn&gt;1432-0592&lt;/isbn&gt;&lt;urls&gt;&lt;related-urls&gt;&lt;url&gt;https://doi.org/10.1007/s00168-009-0289-4&lt;/url&gt;&lt;/related-urls&gt;&lt;/urls&gt;&lt;electronic-resource-num&gt;10.1007/s00168-009-0289-4&lt;/electronic-resource-num&gt;&lt;/record&gt;&lt;/Cite&gt;&lt;/EndNote&gt;</w:instrText>
      </w:r>
      <w:r w:rsidR="00A40E69">
        <w:fldChar w:fldCharType="separate"/>
      </w:r>
      <w:r w:rsidR="00A40E69">
        <w:rPr>
          <w:noProof/>
        </w:rPr>
        <w:t>[2]</w:t>
      </w:r>
      <w:r w:rsidR="00A40E69">
        <w:fldChar w:fldCharType="end"/>
      </w:r>
      <w:r w:rsidR="00A40E69">
        <w:t xml:space="preserve">. </w:t>
      </w:r>
      <w:r w:rsidR="004761AB">
        <w:t>While, l</w:t>
      </w:r>
      <w:r w:rsidR="00A40E69">
        <w:t xml:space="preserve">iving near natural environments, </w:t>
      </w:r>
      <w:r>
        <w:t xml:space="preserve">contributes to </w:t>
      </w:r>
      <w:r w:rsidR="00A40E69">
        <w:t>improved social relationships for people with disability</w:t>
      </w:r>
      <w:r w:rsidR="00A40E69" w:rsidRPr="00A40E69">
        <w:t xml:space="preserve"> </w:t>
      </w:r>
      <w:r w:rsidR="00A40E69">
        <w:fldChar w:fldCharType="begin"/>
      </w:r>
      <w:r w:rsidR="00A40E69">
        <w:instrText xml:space="preserve"> ADDIN EN.CITE &lt;EndNote&gt;&lt;Cite&gt;&lt;Author&gt;Botticello&lt;/Author&gt;&lt;Year&gt;2014&lt;/Year&gt;&lt;RecNum&gt;16172&lt;/RecNum&gt;&lt;DisplayText&gt;[3]&lt;/DisplayText&gt;&lt;record&gt;&lt;rec-number&gt;16172&lt;/rec-number&gt;&lt;foreign-keys&gt;&lt;key app="EN" db-id="xfrwd2tvgv2p25ef9vkp5zdftwpezfxezp9t" timestamp="1533075233"&gt;16172&lt;/key&gt;&lt;/foreign-keys&gt;&lt;ref-type name="Journal Article"&gt;17&lt;/ref-type&gt;&lt;contributors&gt;&lt;authors&gt;&lt;author&gt;Botticello, Amanda L.&lt;/author&gt;&lt;author&gt;Rohrbach, Tanya&lt;/author&gt;&lt;author&gt;Cobbold, Nicolette&lt;/author&gt;&lt;/authors&gt;&lt;/contributors&gt;&lt;titles&gt;&lt;title&gt;Disability and the built environment: an investigation of community and neighborhood land uses and participation for physically impaired adults&lt;/title&gt;&lt;secondary-title&gt;Annals of epidemiology&lt;/secondary-title&gt;&lt;/titles&gt;&lt;periodical&gt;&lt;full-title&gt;Annals of Epidemiology&lt;/full-title&gt;&lt;/periodical&gt;&lt;pages&gt;545-550&lt;/pages&gt;&lt;volume&gt;24&lt;/volume&gt;&lt;number&gt;7&lt;/number&gt;&lt;dates&gt;&lt;year&gt;2014&lt;/year&gt;&lt;/dates&gt;&lt;isbn&gt;1047-2797&lt;/isbn&gt;&lt;urls&gt;&lt;related-urls&gt;&lt;url&gt;http://www.annalsofepidemiology.org/article/S1047-2797(14)00155-0/pdf&lt;/url&gt;&lt;/related-urls&gt;&lt;/urls&gt;&lt;/record&gt;&lt;/Cite&gt;&lt;/EndNote&gt;</w:instrText>
      </w:r>
      <w:r w:rsidR="00A40E69">
        <w:fldChar w:fldCharType="separate"/>
      </w:r>
      <w:r w:rsidR="00A40E69">
        <w:rPr>
          <w:noProof/>
        </w:rPr>
        <w:t>[3]</w:t>
      </w:r>
      <w:r w:rsidR="00A40E69">
        <w:fldChar w:fldCharType="end"/>
      </w:r>
      <w:r w:rsidR="00A40E69">
        <w:t xml:space="preserve">. </w:t>
      </w:r>
    </w:p>
    <w:p w14:paraId="181B90FE" w14:textId="518B4755" w:rsidR="00A40E69" w:rsidRDefault="00A40E69" w:rsidP="006A42F1"/>
    <w:p w14:paraId="6C3933AF" w14:textId="3B87E0C8" w:rsidR="009F55D5" w:rsidRDefault="004761AB" w:rsidP="006A42F1">
      <w:r>
        <w:t xml:space="preserve">Consequently, it is unsurprising that measuring the </w:t>
      </w:r>
      <w:r w:rsidR="00A40E69">
        <w:t xml:space="preserve">purpose </w:t>
      </w:r>
      <w:r>
        <w:t xml:space="preserve">of land </w:t>
      </w:r>
      <w:r w:rsidR="00A40E69">
        <w:t xml:space="preserve">surrounding a residence </w:t>
      </w:r>
      <w:r w:rsidR="000178CF">
        <w:t xml:space="preserve">is essential towards the development of </w:t>
      </w:r>
      <w:r w:rsidR="009F55D5">
        <w:t>indices and measures which are also associated with health and wellbeing outcomes. Examples of such indices include l</w:t>
      </w:r>
      <w:r w:rsidR="000178CF">
        <w:t>and-use mix measures</w:t>
      </w:r>
      <w:r w:rsidR="000178CF" w:rsidRPr="000178CF">
        <w:t xml:space="preserve"> </w:t>
      </w:r>
      <w:r w:rsidR="000178CF">
        <w:fldChar w:fldCharType="begin"/>
      </w:r>
      <w:r w:rsidR="000178CF">
        <w:instrText xml:space="preserve"> ADDIN EN.CITE &lt;EndNote&gt;&lt;Cite&gt;&lt;Author&gt;Manaugh&lt;/Author&gt;&lt;Year&gt;2013&lt;/Year&gt;&lt;RecNum&gt;21938&lt;/RecNum&gt;&lt;DisplayText&gt;[4]&lt;/DisplayText&gt;&lt;record&gt;&lt;rec-number&gt;21938&lt;/rec-number&gt;&lt;foreign-keys&gt;&lt;key app="EN" db-id="xfrwd2tvgv2p25ef9vkp5zdftwpezfxezp9t" timestamp="1600302309"&gt;21938&lt;/key&gt;&lt;/foreign-keys&gt;&lt;ref-type name="Journal Article"&gt;17&lt;/ref-type&gt;&lt;contributors&gt;&lt;authors&gt;&lt;author&gt;Manaugh, Kevin&lt;/author&gt;&lt;author&gt;Kreider, Tyler&lt;/author&gt;&lt;/authors&gt;&lt;/contributors&gt;&lt;titles&gt;&lt;title&gt;What is mixed use? Presenting an interaction method for measuring land use mix&lt;/title&gt;&lt;secondary-title&gt;Journal of Transport and Land Use&lt;/secondary-title&gt;&lt;/titles&gt;&lt;periodical&gt;&lt;full-title&gt;Journal of Transport and Land Use&lt;/full-title&gt;&lt;/periodical&gt;&lt;pages&gt;63-72&lt;/pages&gt;&lt;volume&gt;6&lt;/volume&gt;&lt;number&gt;1&lt;/number&gt;&lt;dates&gt;&lt;year&gt;2013&lt;/year&gt;&lt;/dates&gt;&lt;publisher&gt;Journal of Transport and Land Use&lt;/publisher&gt;&lt;isbn&gt;19387849&lt;/isbn&gt;&lt;urls&gt;&lt;related-urls&gt;&lt;url&gt;http://www.jstor.org/stable/26202648&lt;/url&gt;&lt;/related-urls&gt;&lt;/urls&gt;&lt;custom1&gt;Full publication date: 2013&lt;/custom1&gt;&lt;remote-database-name&gt;JSTOR&lt;/remote-database-name&gt;&lt;access-date&gt;2020/09/16/&lt;/access-date&gt;&lt;/record&gt;&lt;/Cite&gt;&lt;/EndNote&gt;</w:instrText>
      </w:r>
      <w:r w:rsidR="000178CF">
        <w:fldChar w:fldCharType="separate"/>
      </w:r>
      <w:r w:rsidR="000178CF">
        <w:rPr>
          <w:noProof/>
        </w:rPr>
        <w:t>[4]</w:t>
      </w:r>
      <w:r w:rsidR="000178CF">
        <w:fldChar w:fldCharType="end"/>
      </w:r>
      <w:r w:rsidR="009F55D5">
        <w:t xml:space="preserve"> and resulting measures of walkability </w:t>
      </w:r>
      <w:r w:rsidR="009F55D5">
        <w:fldChar w:fldCharType="begin"/>
      </w:r>
      <w:r w:rsidR="009F55D5">
        <w:instrText xml:space="preserve"> ADDIN EN.CITE &lt;EndNote&gt;&lt;Cite&gt;&lt;Author&gt;Mavoa&lt;/Author&gt;&lt;Year&gt;2018&lt;/Year&gt;&lt;RecNum&gt;21939&lt;/RecNum&gt;&lt;DisplayText&gt;[5]&lt;/DisplayText&gt;&lt;record&gt;&lt;rec-number&gt;21939&lt;/rec-number&gt;&lt;foreign-keys&gt;&lt;key app="EN" db-id="xfrwd2tvgv2p25ef9vkp5zdftwpezfxezp9t" timestamp="1600309490"&gt;21939&lt;/key&gt;&lt;/foreign-keys&gt;&lt;ref-type name="Journal Article"&gt;17&lt;/ref-type&gt;&lt;contributors&gt;&lt;authors&gt;&lt;author&gt;Mavoa, Suzanne&lt;/author&gt;&lt;author&gt;Boulangé, Claire&lt;/author&gt;&lt;author&gt;Eagleson, Serryn&lt;/author&gt;&lt;author&gt;Stewart, Joshua&lt;/author&gt;&lt;author&gt;Badland, Hannah M.&lt;/author&gt;&lt;author&gt;Giles-Corti, Billie&lt;/author&gt;&lt;author&gt;Gunn, Lucy&lt;/author&gt;&lt;/authors&gt;&lt;/contributors&gt;&lt;titles&gt;&lt;title&gt;Identifying appropriate land-use mix measures for use in a national walkability index&lt;/title&gt;&lt;secondary-title&gt;Journal of Transport and Land Use&lt;/secondary-title&gt;&lt;/titles&gt;&lt;periodical&gt;&lt;full-title&gt;Journal of Transport and Land Use&lt;/full-title&gt;&lt;/periodical&gt;&lt;pages&gt;681-700&lt;/pages&gt;&lt;volume&gt;11&lt;/volume&gt;&lt;number&gt;1&lt;/number&gt;&lt;dates&gt;&lt;year&gt;2018&lt;/year&gt;&lt;/dates&gt;&lt;publisher&gt;Journal of Transport and Land Use&lt;/publisher&gt;&lt;isbn&gt;19387849&lt;/isbn&gt;&lt;urls&gt;&lt;related-urls&gt;&lt;url&gt;https://www.jstor.org/stable/26622423&lt;/url&gt;&lt;/related-urls&gt;&lt;/urls&gt;&lt;custom1&gt;Full publication date: 2018&lt;/custom1&gt;&lt;remote-database-name&gt;JSTOR&lt;/remote-database-name&gt;&lt;access-date&gt;2020/09/16/&lt;/access-date&gt;&lt;/record&gt;&lt;/Cite&gt;&lt;/EndNote&gt;</w:instrText>
      </w:r>
      <w:r w:rsidR="009F55D5">
        <w:fldChar w:fldCharType="separate"/>
      </w:r>
      <w:r w:rsidR="009F55D5">
        <w:rPr>
          <w:noProof/>
        </w:rPr>
        <w:t>[5]</w:t>
      </w:r>
      <w:r w:rsidR="009F55D5">
        <w:fldChar w:fldCharType="end"/>
      </w:r>
      <w:r w:rsidR="009F55D5">
        <w:t>. Land-use mix is associated with mortality</w:t>
      </w:r>
      <w:r w:rsidR="009F55D5" w:rsidRPr="009F55D5">
        <w:t xml:space="preserve"> </w:t>
      </w:r>
      <w:r w:rsidR="009F55D5">
        <w:t xml:space="preserve">in ageing adults </w:t>
      </w:r>
      <w:r w:rsidR="009F55D5">
        <w:fldChar w:fldCharType="begin"/>
      </w:r>
      <w:r w:rsidR="009F55D5">
        <w:instrText xml:space="preserve"> ADDIN EN.CITE &lt;EndNote&gt;&lt;Cite&gt;&lt;Author&gt;Wu&lt;/Author&gt;&lt;Year&gt;2016&lt;/Year&gt;&lt;RecNum&gt;21940&lt;/RecNum&gt;&lt;DisplayText&gt;[6]&lt;/DisplayText&gt;&lt;record&gt;&lt;rec-number&gt;21940&lt;/rec-number&gt;&lt;foreign-keys&gt;&lt;key app="EN" db-id="xfrwd2tvgv2p25ef9vkp5zdftwpezfxezp9t" timestamp="1600309599"&gt;21940&lt;/key&gt;&lt;/foreign-keys&gt;&lt;ref-type name="Journal Article"&gt;17&lt;/ref-type&gt;&lt;contributors&gt;&lt;authors&gt;&lt;author&gt;Wu, Yu-Tzu&lt;/author&gt;&lt;author&gt;Prina, A. Matthew&lt;/author&gt;&lt;author&gt;Jones, Andy&lt;/author&gt;&lt;author&gt;Barnes, Linda E.&lt;/author&gt;&lt;author&gt;Matthews, Fiona E.&lt;/author&gt;&lt;author&gt;Brayne, Carol&lt;/author&gt;&lt;author&gt;Mrc, Cfas&lt;/author&gt;&lt;/authors&gt;&lt;/contributors&gt;&lt;titles&gt;&lt;title&gt;Land use mix and five-year mortality in later life: Results from the Cognitive Function and Ageing Study&lt;/title&gt;&lt;secondary-title&gt;Health &amp;amp; Place&lt;/secondary-title&gt;&lt;/titles&gt;&lt;periodical&gt;&lt;full-title&gt;Health &amp;amp; Place&lt;/full-title&gt;&lt;/periodical&gt;&lt;pages&gt;54-60&lt;/pages&gt;&lt;volume&gt;38&lt;/volume&gt;&lt;keywords&gt;&lt;keyword&gt;Land use mix&lt;/keyword&gt;&lt;keyword&gt;Neighbourhood&lt;/keyword&gt;&lt;keyword&gt;Mortality&lt;/keyword&gt;&lt;keyword&gt;Older people&lt;/keyword&gt;&lt;/keywords&gt;&lt;dates&gt;&lt;year&gt;2016&lt;/year&gt;&lt;pub-dates&gt;&lt;date&gt;2016/03/01/&lt;/date&gt;&lt;/pub-dates&gt;&lt;/dates&gt;&lt;isbn&gt;1353-8292&lt;/isbn&gt;&lt;urls&gt;&lt;related-urls&gt;&lt;url&gt;http://www.sciencedirect.com/science/article/pii/S1353829216000058&lt;/url&gt;&lt;/related-urls&gt;&lt;/urls&gt;&lt;electronic-resource-num&gt;https://doi.org/10.1016/j.healthplace.2015.12.002&lt;/electronic-resource-num&gt;&lt;/record&gt;&lt;/Cite&gt;&lt;/EndNote&gt;</w:instrText>
      </w:r>
      <w:r w:rsidR="009F55D5">
        <w:fldChar w:fldCharType="separate"/>
      </w:r>
      <w:r w:rsidR="009F55D5">
        <w:rPr>
          <w:noProof/>
        </w:rPr>
        <w:t>[6]</w:t>
      </w:r>
      <w:r w:rsidR="009F55D5">
        <w:fldChar w:fldCharType="end"/>
      </w:r>
      <w:r w:rsidR="009F55D5">
        <w:t xml:space="preserve">, and </w:t>
      </w:r>
      <w:r>
        <w:t xml:space="preserve">while also </w:t>
      </w:r>
      <w:r w:rsidR="009F55D5">
        <w:t>with active commuting for people in urban centres</w:t>
      </w:r>
      <w:r w:rsidR="009F55D5" w:rsidRPr="009F55D5">
        <w:t xml:space="preserve"> </w:t>
      </w:r>
      <w:r w:rsidR="009F55D5">
        <w:fldChar w:fldCharType="begin"/>
      </w:r>
      <w:r w:rsidR="009F55D5">
        <w:instrText xml:space="preserve"> ADDIN EN.CITE &lt;EndNote&gt;&lt;Cite&gt;&lt;Author&gt;Mackenbach&lt;/Author&gt;&lt;Year&gt;2016&lt;/Year&gt;&lt;RecNum&gt;21941&lt;/RecNum&gt;&lt;DisplayText&gt;[7]&lt;/DisplayText&gt;&lt;record&gt;&lt;rec-number&gt;21941&lt;/rec-number&gt;&lt;foreign-keys&gt;&lt;key app="EN" db-id="xfrwd2tvgv2p25ef9vkp5zdftwpezfxezp9t" timestamp="1600316002"&gt;21941&lt;/key&gt;&lt;/foreign-keys&gt;&lt;ref-type name="Journal Article"&gt;17&lt;/ref-type&gt;&lt;contributors&gt;&lt;authors&gt;&lt;author&gt;Mackenbach, Joreintje D.&lt;/author&gt;&lt;author&gt;Randal, Edward&lt;/author&gt;&lt;author&gt;Zhao, Pengjun&lt;/author&gt;&lt;author&gt;Howden-Chapman, Philippa&lt;/author&gt;&lt;/authors&gt;&lt;/contributors&gt;&lt;titles&gt;&lt;title&gt;The Influence of Urban Land-Use and Public Transport Facilities on Active Commuting in Wellington, New Zealand: Active Transport Forecasting Using the WILUTE Model&lt;/title&gt;&lt;secondary-title&gt;Sustainability&lt;/secondary-title&gt;&lt;/titles&gt;&lt;periodical&gt;&lt;full-title&gt;Sustainability&lt;/full-title&gt;&lt;/periodical&gt;&lt;volume&gt;8&lt;/volume&gt;&lt;number&gt;3&lt;/number&gt;&lt;keywords&gt;&lt;keyword&gt;active commuting&lt;/keyword&gt;&lt;keyword&gt;transport policy&lt;/keyword&gt;&lt;keyword&gt;forecasting&lt;/keyword&gt;&lt;keyword&gt;built environment&lt;/keyword&gt;&lt;keyword&gt;physical activity&lt;/keyword&gt;&lt;/keywords&gt;&lt;dates&gt;&lt;year&gt;2016&lt;/year&gt;&lt;/dates&gt;&lt;isbn&gt;2071-1050&lt;/isbn&gt;&lt;urls&gt;&lt;/urls&gt;&lt;electronic-resource-num&gt;10.3390/su8030242&lt;/electronic-resource-num&gt;&lt;/record&gt;&lt;/Cite&gt;&lt;/EndNote&gt;</w:instrText>
      </w:r>
      <w:r w:rsidR="009F55D5">
        <w:fldChar w:fldCharType="separate"/>
      </w:r>
      <w:r w:rsidR="009F55D5">
        <w:rPr>
          <w:noProof/>
        </w:rPr>
        <w:t>[7]</w:t>
      </w:r>
      <w:r w:rsidR="009F55D5">
        <w:fldChar w:fldCharType="end"/>
      </w:r>
      <w:r w:rsidR="009F55D5">
        <w:t xml:space="preserve">. While increased walkability is associated with improved quality of life for ageing adults </w:t>
      </w:r>
      <w:r w:rsidR="009F55D5">
        <w:fldChar w:fldCharType="begin"/>
      </w:r>
      <w:r w:rsidR="009F55D5">
        <w:instrText xml:space="preserve"> ADDIN EN.CITE &lt;EndNote&gt;&lt;Cite&gt;&lt;Author&gt;Zhao&lt;/Author&gt;&lt;Year&gt;2017&lt;/Year&gt;&lt;RecNum&gt;21942&lt;/RecNum&gt;&lt;DisplayText&gt;[8]&lt;/DisplayText&gt;&lt;record&gt;&lt;rec-number&gt;21942&lt;/rec-number&gt;&lt;foreign-keys&gt;&lt;key app="EN" db-id="xfrwd2tvgv2p25ef9vkp5zdftwpezfxezp9t" timestamp="1600316148"&gt;21942&lt;/key&gt;&lt;/foreign-keys&gt;&lt;ref-type name="Journal Article"&gt;17&lt;/ref-type&gt;&lt;contributors&gt;&lt;authors&gt;&lt;author&gt;Zhao, Yanan&lt;/author&gt;&lt;author&gt;Chung, Pak-Kwong&lt;/author&gt;&lt;/authors&gt;&lt;/contributors&gt;&lt;titles&gt;&lt;title&gt;Neighborhood environment walkability and health-related quality of life among older adults in Hong Kong&lt;/title&gt;&lt;secondary-title&gt;Archives of Gerontology and Geriatrics&lt;/secondary-title&gt;&lt;/titles&gt;&lt;periodical&gt;&lt;full-title&gt;Archives Of Gerontology And Geriatrics&lt;/full-title&gt;&lt;/periodical&gt;&lt;pages&gt;182-186&lt;/pages&gt;&lt;volume&gt;73&lt;/volume&gt;&lt;keywords&gt;&lt;keyword&gt;Quality of life&lt;/keyword&gt;&lt;keyword&gt;Built environment&lt;/keyword&gt;&lt;keyword&gt;Walkability&lt;/keyword&gt;&lt;keyword&gt;Older adult&lt;/keyword&gt;&lt;keyword&gt;Hong Kong&lt;/keyword&gt;&lt;/keywords&gt;&lt;dates&gt;&lt;year&gt;2017&lt;/year&gt;&lt;pub-dates&gt;&lt;date&gt;2017/11/01/&lt;/date&gt;&lt;/pub-dates&gt;&lt;/dates&gt;&lt;isbn&gt;0167-4943&lt;/isbn&gt;&lt;urls&gt;&lt;related-urls&gt;&lt;url&gt;http://www.sciencedirect.com/science/article/pii/S0167494316303016&lt;/url&gt;&lt;/related-urls&gt;&lt;/urls&gt;&lt;electronic-resource-num&gt;https://doi.org/10.1016/j.archger.2017.08.003&lt;/electronic-resource-num&gt;&lt;/record&gt;&lt;/Cite&gt;&lt;/EndNote&gt;</w:instrText>
      </w:r>
      <w:r w:rsidR="009F55D5">
        <w:fldChar w:fldCharType="separate"/>
      </w:r>
      <w:r w:rsidR="009F55D5">
        <w:rPr>
          <w:noProof/>
        </w:rPr>
        <w:t>[8]</w:t>
      </w:r>
      <w:r w:rsidR="009F55D5">
        <w:fldChar w:fldCharType="end"/>
      </w:r>
      <w:r w:rsidR="009F55D5" w:rsidRPr="009F55D5">
        <w:t xml:space="preserve"> </w:t>
      </w:r>
      <w:r w:rsidR="009F55D5">
        <w:t>and a lower risk of cardiovascular disease</w:t>
      </w:r>
      <w:r w:rsidR="009F55D5" w:rsidRPr="009F55D5">
        <w:t xml:space="preserve"> </w:t>
      </w:r>
      <w:r w:rsidR="009F55D5">
        <w:fldChar w:fldCharType="begin">
          <w:fldData xml:space="preserve">PEVuZE5vdGU+PENpdGU+PEF1dGhvcj5Ib3dlbGw8L0F1dGhvcj48WWVhcj4yMDE5PC9ZZWFyPjxS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</w:fldData>
        </w:fldChar>
      </w:r>
      <w:r w:rsidR="009F55D5">
        <w:instrText xml:space="preserve"> ADDIN EN.CITE </w:instrText>
      </w:r>
      <w:r w:rsidR="009F55D5">
        <w:fldChar w:fldCharType="begin">
          <w:fldData xml:space="preserve">PEVuZE5vdGU+PENpdGU+PEF1dGhvcj5Ib3dlbGw8L0F1dGhvcj48WWVhcj4yMDE5PC9ZZWFyPjxS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</w:fldData>
        </w:fldChar>
      </w:r>
      <w:r w:rsidR="009F55D5">
        <w:instrText xml:space="preserve"> ADDIN EN.CITE.DATA </w:instrText>
      </w:r>
      <w:r w:rsidR="009F55D5">
        <w:fldChar w:fldCharType="end"/>
      </w:r>
      <w:r w:rsidR="009F55D5">
        <w:fldChar w:fldCharType="separate"/>
      </w:r>
      <w:r w:rsidR="009F55D5">
        <w:rPr>
          <w:noProof/>
        </w:rPr>
        <w:t>[9]</w:t>
      </w:r>
      <w:r w:rsidR="009F55D5">
        <w:fldChar w:fldCharType="end"/>
      </w:r>
      <w:r w:rsidR="009F55D5">
        <w:t xml:space="preserve">. </w:t>
      </w:r>
    </w:p>
    <w:p w14:paraId="65473219" w14:textId="77777777" w:rsidR="00CD5E22" w:rsidRDefault="00CD5E22" w:rsidP="006A42F1"/>
    <w:p w14:paraId="26FD6CBC" w14:textId="52DD4758" w:rsidR="00CD5E22" w:rsidRDefault="00CD5E22" w:rsidP="00CD5E22">
      <w:r>
        <w:t>Mesh blocks (MBs) are the smallest geographical area in Australia and are defined by the Australian Bureau of Statistics</w:t>
      </w:r>
      <w:r w:rsidR="005B53A6">
        <w:t xml:space="preserve"> (ABS)</w:t>
      </w:r>
      <w:r>
        <w:t xml:space="preserve"> </w:t>
      </w:r>
      <w:r>
        <w:fldChar w:fldCharType="begin"/>
      </w:r>
      <w:r w:rsidR="00392AAC">
        <w:instrText xml:space="preserve"> ADDIN EN.CITE &lt;EndNote&gt;&lt;Cite&gt;&lt;Author&gt;Australian Bureau of Statistics&lt;/Author&gt;&lt;Year&gt;2016&lt;/Year&gt;&lt;RecNum&gt;21930&lt;/RecNum&gt;&lt;DisplayText&gt;[10]&lt;/DisplayText&gt;&lt;record&gt;&lt;rec-number&gt;21930&lt;/rec-number&gt;&lt;foreign-keys&gt;&lt;key app="EN" db-id="xfrwd2tvgv2p25ef9vkp5zdftwpezfxezp9t" timestamp="1597024193"&gt;21930&lt;/key&gt;&lt;/foreign-keys&gt;&lt;ref-type name="Web Page"&gt;12&lt;/ref-type&gt;&lt;contributors&gt;&lt;authors&gt;&lt;author&gt;Australian Bureau of Statistics, &lt;/author&gt;&lt;/authors&gt;&lt;/contributors&gt;&lt;titles&gt;&lt;title&gt;1270.0.55.001 - Australian Statistical Geography Standard (ASGS): Volume 1 - Main Structure and Greater Capital City Statistical Areas&lt;/title&gt;&lt;/titles&gt;&lt;dates&gt;&lt;year&gt;2016&lt;/year&gt;&lt;/dates&gt;&lt;urls&gt;&lt;related-urls&gt;&lt;url&gt;https://www.abs.gov.au/ausstats/abs@.nsf/Lookup/by%20Subject/1270.0.55.001~July%202016~Main%20Features~Overview~1&lt;/url&gt;&lt;/related-urls&gt;&lt;/urls&gt;&lt;/record&gt;&lt;/Cite&gt;&lt;/EndNote&gt;</w:instrText>
      </w:r>
      <w:r>
        <w:fldChar w:fldCharType="separate"/>
      </w:r>
      <w:r w:rsidR="00392AAC">
        <w:rPr>
          <w:noProof/>
        </w:rPr>
        <w:t>[10]</w:t>
      </w:r>
      <w:r>
        <w:fldChar w:fldCharType="end"/>
      </w:r>
      <w:r>
        <w:t xml:space="preserve">. Australia has 358,122 MBs and they are designated as one of ten categories: residential, commercial, industrial, parkland, education, hospital/medical, transport, primary production, water, and other. Most populated MBs include between 30 to 60 dwellings. Figure 1 below includes a map of all MBs </w:t>
      </w:r>
      <w:r w:rsidR="00177635">
        <w:t xml:space="preserve">and their </w:t>
      </w:r>
      <w:r>
        <w:t xml:space="preserve">population. </w:t>
      </w:r>
    </w:p>
    <w:p w14:paraId="78DF0491" w14:textId="096C89B0" w:rsidR="00177635" w:rsidRDefault="00177635" w:rsidP="00CD5E22"/>
    <w:p w14:paraId="23EACD67" w14:textId="43CF2A46" w:rsidR="00177635" w:rsidRDefault="00177635" w:rsidP="00CD5E22">
      <w:commentRangeStart w:id="0"/>
      <w:r>
        <w:rPr>
          <w:noProof/>
          <w:lang w:val="en-AU" w:eastAsia="en-AU"/>
        </w:rPr>
        <w:lastRenderedPageBreak/>
        <w:drawing>
          <wp:inline distT="0" distB="0" distL="0" distR="0" wp14:anchorId="7D9598AA" wp14:editId="42CA2BBB">
            <wp:extent cx="5292090" cy="3424555"/>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1 - Australian MB Population.jpg"/>
                    <pic:cNvPicPr/>
                  </pic:nvPicPr>
                  <pic:blipFill>
                    <a:blip r:embed="rId9"/>
                    <a:stretch>
                      <a:fillRect/>
                    </a:stretch>
                  </pic:blipFill>
                  <pic:spPr>
                    <a:xfrm>
                      <a:off x="0" y="0"/>
                      <a:ext cx="5292090" cy="3424555"/>
                    </a:xfrm>
                    <a:prstGeom prst="rect">
                      <a:avLst/>
                    </a:prstGeom>
                  </pic:spPr>
                </pic:pic>
              </a:graphicData>
            </a:graphic>
          </wp:inline>
        </w:drawing>
      </w:r>
      <w:commentRangeEnd w:id="0"/>
      <w:r w:rsidR="007B079D">
        <w:rPr>
          <w:rStyle w:val="CommentReference"/>
        </w:rPr>
        <w:commentReference w:id="0"/>
      </w:r>
    </w:p>
    <w:p w14:paraId="7206B77B" w14:textId="1016A09B" w:rsidR="00CD5E22" w:rsidRDefault="00CD5E22" w:rsidP="006A42F1"/>
    <w:p w14:paraId="4F1C0445" w14:textId="77FFC4A4" w:rsidR="00644F9D" w:rsidRDefault="00177635" w:rsidP="006A42F1">
      <w:r>
        <w:t xml:space="preserve">A map of Australia divided into mesh blocks (MBs) where the population of each MB is represented by shade </w:t>
      </w:r>
    </w:p>
    <w:p w14:paraId="310E7DF2" w14:textId="77777777" w:rsidR="009F55D5" w:rsidRDefault="009F55D5" w:rsidP="006A42F1"/>
    <w:p w14:paraId="4026722E" w14:textId="52B8705C" w:rsidR="003C161D" w:rsidRDefault="009F55D5" w:rsidP="006A42F1">
      <w:r>
        <w:t xml:space="preserve">In Australia, a publicly available national dataset </w:t>
      </w:r>
      <w:r w:rsidR="006965F3">
        <w:t xml:space="preserve">clarifying </w:t>
      </w:r>
      <w:r>
        <w:t xml:space="preserve">the purpose of </w:t>
      </w:r>
      <w:r w:rsidR="006965F3">
        <w:t>MBs neighbouring a</w:t>
      </w:r>
      <w:ins w:id="1" w:author="dewoller" w:date="2020-09-23T07:14:00Z">
        <w:r w:rsidR="007B079D">
          <w:t>n individual</w:t>
        </w:r>
      </w:ins>
      <w:del w:id="2" w:author="dewoller" w:date="2020-09-23T07:14:00Z">
        <w:r w:rsidR="006965F3" w:rsidDel="007B079D">
          <w:delText xml:space="preserve"> residential </w:delText>
        </w:r>
      </w:del>
      <w:r w:rsidR="006965F3">
        <w:t xml:space="preserve">MB </w:t>
      </w:r>
      <w:r>
        <w:t>is non-existent. Such information can inform the decisions of policy makers, urban and health service planners, researchers and the general public.</w:t>
      </w:r>
      <w:r w:rsidR="004761AB">
        <w:t xml:space="preserve"> In particular, such information could also inform those interested in the development of measures and indices which are used to predict or explain health and wellbeing outcomes.</w:t>
      </w:r>
      <w:r>
        <w:t xml:space="preserve"> Consequently, this project </w:t>
      </w:r>
      <w:commentRangeStart w:id="3"/>
      <w:r>
        <w:t xml:space="preserve">aimed to </w:t>
      </w:r>
      <w:commentRangeEnd w:id="3"/>
      <w:r w:rsidR="00730A33">
        <w:rPr>
          <w:rStyle w:val="CommentReference"/>
        </w:rPr>
        <w:commentReference w:id="3"/>
      </w:r>
      <w:r>
        <w:t xml:space="preserve">develop a dataset which clarified the </w:t>
      </w:r>
      <w:r w:rsidR="004761AB">
        <w:t xml:space="preserve">percentage of </w:t>
      </w:r>
      <w:r>
        <w:t xml:space="preserve">land use surrounding </w:t>
      </w:r>
      <w:r w:rsidR="004761AB">
        <w:t xml:space="preserve">a </w:t>
      </w:r>
      <w:r>
        <w:t>400 meter, 1</w:t>
      </w:r>
      <w:r w:rsidR="004761AB">
        <w:t>-</w:t>
      </w:r>
      <w:r>
        <w:t>kilometre, 2</w:t>
      </w:r>
      <w:r w:rsidR="004761AB">
        <w:t>-</w:t>
      </w:r>
      <w:r>
        <w:t>kilometre</w:t>
      </w:r>
      <w:r w:rsidR="004761AB">
        <w:t xml:space="preserve"> </w:t>
      </w:r>
      <w:r>
        <w:t>and 5</w:t>
      </w:r>
      <w:r w:rsidR="004761AB">
        <w:t>-</w:t>
      </w:r>
      <w:r>
        <w:t>kilometre</w:t>
      </w:r>
      <w:r w:rsidR="004761AB">
        <w:t xml:space="preserve"> </w:t>
      </w:r>
      <w:r w:rsidR="003C161D">
        <w:t xml:space="preserve">radii </w:t>
      </w:r>
      <w:r w:rsidR="004761AB">
        <w:t xml:space="preserve">of </w:t>
      </w:r>
      <w:r>
        <w:t xml:space="preserve">all </w:t>
      </w:r>
      <w:del w:id="4" w:author="dewoller" w:date="2020-09-23T07:17:00Z">
        <w:r w:rsidR="00CD5E22" w:rsidDel="00BE4B37">
          <w:delText xml:space="preserve">residential </w:delText>
        </w:r>
      </w:del>
      <w:r w:rsidR="006965F3">
        <w:t>MBs</w:t>
      </w:r>
      <w:r>
        <w:t xml:space="preserve"> in Australia. These domains were identified as 400 meters </w:t>
      </w:r>
      <w:r>
        <w:fldChar w:fldCharType="begin"/>
      </w:r>
      <w:r w:rsidR="00392AAC">
        <w:instrText xml:space="preserve"> ADDIN EN.CITE &lt;EndNote&gt;&lt;Cite&gt;&lt;Author&gt;State of the Environment Australia&lt;/Author&gt;&lt;Year&gt;2016&lt;/Year&gt;&lt;RecNum&gt;21944&lt;/RecNum&gt;&lt;DisplayText&gt;[11]&lt;/DisplayText&gt;&lt;record&gt;&lt;rec-number&gt;21944&lt;/rec-number&gt;&lt;foreign-keys&gt;&lt;key app="EN" db-id="xfrwd2tvgv2p25ef9vkp5zdftwpezfxezp9t" timestamp="1600318759"&gt;21944&lt;/key&gt;&lt;/foreign-keys&gt;&lt;ref-type name="Web Page"&gt;12&lt;/ref-type&gt;&lt;contributors&gt;&lt;authors&gt;&lt;author&gt;State of the Environment Australia,&lt;/author&gt;&lt;/authors&gt;&lt;/contributors&gt;&lt;titles&gt;&lt;title&gt;Livability: Urban amenity &lt;/title&gt;&lt;/titles&gt;&lt;dates&gt;&lt;year&gt;2016&lt;/year&gt;&lt;/dates&gt;&lt;urls&gt;&lt;/urls&gt;&lt;/record&gt;&lt;/Cite&gt;&lt;/EndNote&gt;</w:instrText>
      </w:r>
      <w:r>
        <w:fldChar w:fldCharType="separate"/>
      </w:r>
      <w:r w:rsidR="00392AAC">
        <w:rPr>
          <w:noProof/>
        </w:rPr>
        <w:t>[11]</w:t>
      </w:r>
      <w:r>
        <w:fldChar w:fldCharType="end"/>
      </w:r>
      <w:r>
        <w:t xml:space="preserve">, and between 1 and 2 kilometres </w:t>
      </w:r>
      <w:r>
        <w:fldChar w:fldCharType="begin">
          <w:fldData xml:space="preserve">PEVuZE5vdGU+PENpdGU+PEF1dGhvcj5EdW5jYW48L0F1dGhvcj48WWVhcj4yMDExPC9ZZWFyPjxS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</w:fldData>
        </w:fldChar>
      </w:r>
      <w:r w:rsidR="00392AAC">
        <w:instrText xml:space="preserve"> ADDIN EN.CITE </w:instrText>
      </w:r>
      <w:r w:rsidR="00392AAC">
        <w:fldChar w:fldCharType="begin">
          <w:fldData xml:space="preserve">PEVuZE5vdGU+PENpdGU+PEF1dGhvcj5EdW5jYW48L0F1dGhvcj48WWVhcj4yMDExPC9ZZWFyPjxS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</w:fldData>
        </w:fldChar>
      </w:r>
      <w:r w:rsidR="00392AAC">
        <w:instrText xml:space="preserve"> ADDIN EN.CITE.DATA </w:instrText>
      </w:r>
      <w:r w:rsidR="00392AAC">
        <w:fldChar w:fldCharType="end"/>
      </w:r>
      <w:r>
        <w:fldChar w:fldCharType="separate"/>
      </w:r>
      <w:r w:rsidR="00392AAC">
        <w:rPr>
          <w:noProof/>
        </w:rPr>
        <w:t>[12]</w:t>
      </w:r>
      <w:r>
        <w:fldChar w:fldCharType="end"/>
      </w:r>
      <w:r w:rsidRPr="009F55D5">
        <w:t xml:space="preserve"> </w:t>
      </w:r>
      <w:r>
        <w:t xml:space="preserve">are standard distances </w:t>
      </w:r>
      <w:r w:rsidR="004761AB">
        <w:t xml:space="preserve">used for measures of </w:t>
      </w:r>
      <w:r>
        <w:t xml:space="preserve">walkability. </w:t>
      </w:r>
      <w:del w:id="5" w:author="dewoller" w:date="2020-09-23T07:17:00Z">
        <w:r w:rsidDel="00BE4B37">
          <w:delText xml:space="preserve">While 5 </w:delText>
        </w:r>
      </w:del>
      <w:ins w:id="6" w:author="dewoller" w:date="2020-09-23T07:17:00Z">
        <w:r w:rsidR="00BE4B37">
          <w:t xml:space="preserve">Five </w:t>
        </w:r>
      </w:ins>
      <w:r>
        <w:t xml:space="preserve">kilometres was considered as recent social distancing policy in the state of Victoria </w:t>
      </w:r>
      <w:del w:id="7" w:author="dewoller" w:date="2020-09-23T07:18:00Z">
        <w:r w:rsidDel="00BE4B37">
          <w:delText xml:space="preserve">under </w:delText>
        </w:r>
      </w:del>
      <w:ins w:id="8" w:author="dewoller" w:date="2020-09-23T07:18:00Z">
        <w:r w:rsidR="00BE4B37">
          <w:t xml:space="preserve"> in </w:t>
        </w:r>
      </w:ins>
      <w:r>
        <w:t>the context of COVID-19 has required people located within metropolitan Melbourne to remain within a 5-kilometre distance of their home</w:t>
      </w:r>
      <w:r w:rsidRPr="009F55D5">
        <w:t xml:space="preserve"> </w:t>
      </w:r>
      <w:r>
        <w:fldChar w:fldCharType="begin"/>
      </w:r>
      <w:r w:rsidR="00392AAC">
        <w:instrText xml:space="preserve"> ADDIN EN.CITE &lt;EndNote&gt;&lt;Cite&gt;&lt;Author&gt;Permier of Victoria&lt;/Author&gt;&lt;Year&gt;2020&lt;/Year&gt;&lt;RecNum&gt;21927&lt;/RecNum&gt;&lt;DisplayText&gt;[13]&lt;/DisplayText&gt;&lt;record&gt;&lt;rec-number&gt;21927&lt;/rec-number&gt;&lt;foreign-keys&gt;&lt;key app="EN" db-id="xfrwd2tvgv2p25ef9vkp5zdftwpezfxezp9t" timestamp="1597023595"&gt;21927&lt;/key&gt;&lt;/foreign-keys&gt;&lt;ref-type name="Press Release"&gt;63&lt;/ref-type&gt;&lt;contributors&gt;&lt;authors&gt;&lt;author&gt;Permier of Victoria,&lt;/author&gt;&lt;/authors&gt;&lt;/contributors&gt;&lt;titles&gt;&lt;title&gt;Statement on Changes to Melbourne&amp;apos;s Restrictions&lt;/title&gt;&lt;/titles&gt;&lt;dates&gt;&lt;year&gt;2020&lt;/year&gt;&lt;/dates&gt;&lt;publisher&gt;Victoria State Government&lt;/publisher&gt;&lt;urls&gt;&lt;related-urls&gt;&lt;url&gt;https://www.premier.vic.gov.au/statement-changes-melbournes-restrictions&lt;/url&gt;&lt;/related-urls&gt;&lt;/urls&gt;&lt;/record&gt;&lt;/Cite&gt;&lt;/EndNote&gt;</w:instrText>
      </w:r>
      <w:r>
        <w:fldChar w:fldCharType="separate"/>
      </w:r>
      <w:r w:rsidR="00392AAC">
        <w:rPr>
          <w:noProof/>
        </w:rPr>
        <w:t>[13]</w:t>
      </w:r>
      <w:r>
        <w:fldChar w:fldCharType="end"/>
      </w:r>
      <w:r>
        <w:t xml:space="preserve">. In the instance where a similar measure is used by other states or councils, it was expected that this data would be useful. </w:t>
      </w:r>
    </w:p>
    <w:p w14:paraId="072F9F82" w14:textId="77777777" w:rsidR="003C161D" w:rsidRDefault="003C161D" w:rsidP="006A42F1"/>
    <w:p w14:paraId="03946EE1" w14:textId="7E25C19D" w:rsidR="00C658AC" w:rsidRDefault="00CD5E22" w:rsidP="00644F9D">
      <w:r>
        <w:t xml:space="preserve">As a part of this project the </w:t>
      </w:r>
      <w:r w:rsidR="003C161D">
        <w:t xml:space="preserve">population and number of dwellings covered across each relevant radii for each residential MB was calculated. </w:t>
      </w:r>
      <w:r w:rsidR="006965F3">
        <w:t>Additionally, for each residential MB, the geographic location was linked to the level of remoteness category, and socioeconomic status. This was done so end users could conduct analysis to investigate the impact of remoteness and socioeconomic status on access to amenities, given research which has already confirmed disparities based on these criteria exist</w:t>
      </w:r>
      <w:r w:rsidR="00375831">
        <w:t xml:space="preserve"> [</w:t>
      </w:r>
      <w:r w:rsidR="00375831" w:rsidRPr="00375831">
        <w:rPr>
          <w:highlight w:val="yellow"/>
        </w:rPr>
        <w:t>refs</w:t>
      </w:r>
      <w:r w:rsidR="00375831">
        <w:t>]</w:t>
      </w:r>
      <w:r w:rsidR="006965F3">
        <w:t xml:space="preserve">. The </w:t>
      </w:r>
      <w:r w:rsidR="003C161D">
        <w:t>land use</w:t>
      </w:r>
      <w:r w:rsidR="00644F9D">
        <w:t xml:space="preserve">, </w:t>
      </w:r>
      <w:r w:rsidR="003C161D">
        <w:t xml:space="preserve">population and number of dwellings around all non-residential </w:t>
      </w:r>
      <w:r w:rsidR="004761AB">
        <w:t>MBs</w:t>
      </w:r>
      <w:r w:rsidR="003C161D">
        <w:t xml:space="preserve"> were also clarified. It </w:t>
      </w:r>
      <w:r w:rsidR="006965F3">
        <w:t>is</w:t>
      </w:r>
      <w:r w:rsidR="003C161D">
        <w:t xml:space="preserve"> expected that this information could </w:t>
      </w:r>
      <w:r w:rsidR="006965F3">
        <w:t xml:space="preserve">also be useful for </w:t>
      </w:r>
      <w:r w:rsidR="00644F9D">
        <w:t xml:space="preserve">developers, health and social </w:t>
      </w:r>
      <w:r w:rsidR="006965F3">
        <w:t xml:space="preserve">service </w:t>
      </w:r>
      <w:r w:rsidR="00644F9D">
        <w:t xml:space="preserve">planners and industry. </w:t>
      </w:r>
      <w:r w:rsidR="006965F3">
        <w:t xml:space="preserve">Table 1 below clarifies the data that was used to create the dataset while </w:t>
      </w:r>
      <w:r w:rsidR="00644F9D">
        <w:t xml:space="preserve">Figure 2 below </w:t>
      </w:r>
      <w:r w:rsidR="006965F3">
        <w:t xml:space="preserve">details </w:t>
      </w:r>
      <w:r w:rsidR="00644F9D">
        <w:t xml:space="preserve">the process that was undertaken to generate the dataset. </w:t>
      </w:r>
    </w:p>
    <w:p w14:paraId="5549C24E" w14:textId="2E9F43A4" w:rsidR="00177635" w:rsidRDefault="00177635" w:rsidP="00644F9D"/>
    <w:tbl>
      <w:tblPr>
        <w:tblStyle w:val="TableGrid"/>
        <w:tblW w:w="0" w:type="auto"/>
        <w:tblLook w:val="04A0" w:firstRow="1" w:lastRow="0" w:firstColumn="1" w:lastColumn="0" w:noHBand="0" w:noVBand="1"/>
        <w:tblPrChange w:id="9" w:author="dewoller" w:date="2020-09-23T07:13:00Z">
          <w:tblPr>
            <w:tblStyle w:val="TableGrid"/>
            <w:tblW w:w="0" w:type="auto"/>
            <w:tblLook w:val="04A0" w:firstRow="1" w:lastRow="0" w:firstColumn="1" w:lastColumn="0" w:noHBand="0" w:noVBand="1"/>
          </w:tblPr>
        </w:tblPrChange>
      </w:tblPr>
      <w:tblGrid>
        <w:gridCol w:w="6773"/>
        <w:gridCol w:w="865"/>
        <w:gridCol w:w="912"/>
        <w:tblGridChange w:id="10">
          <w:tblGrid>
            <w:gridCol w:w="3010"/>
            <w:gridCol w:w="2648"/>
            <w:gridCol w:w="2892"/>
          </w:tblGrid>
        </w:tblGridChange>
      </w:tblGrid>
      <w:tr w:rsidR="00392AAC" w14:paraId="6314EC11" w14:textId="77777777" w:rsidTr="007B079D">
        <w:tc>
          <w:tcPr>
            <w:tcW w:w="0" w:type="auto"/>
            <w:tcPrChange w:id="11" w:author="dewoller" w:date="2020-09-23T07:13:00Z">
              <w:tcPr>
                <w:tcW w:w="3010" w:type="dxa"/>
              </w:tcPr>
            </w:tcPrChange>
          </w:tcPr>
          <w:p w14:paraId="0F197FFB" w14:textId="4C1C7100" w:rsidR="00392AAC" w:rsidRDefault="00392AAC" w:rsidP="00644F9D">
            <w:r>
              <w:t>Data</w:t>
            </w:r>
            <w:r w:rsidR="00F4442A">
              <w:t xml:space="preserve"> with relevant description</w:t>
            </w:r>
          </w:p>
        </w:tc>
        <w:tc>
          <w:tcPr>
            <w:tcW w:w="0" w:type="auto"/>
            <w:tcPrChange w:id="12" w:author="dewoller" w:date="2020-09-23T07:13:00Z">
              <w:tcPr>
                <w:tcW w:w="2648" w:type="dxa"/>
              </w:tcPr>
            </w:tcPrChange>
          </w:tcPr>
          <w:p w14:paraId="6C819D42" w14:textId="0257973E" w:rsidR="00392AAC" w:rsidRDefault="00392AAC" w:rsidP="00644F9D">
            <w:r>
              <w:t>Format</w:t>
            </w:r>
          </w:p>
        </w:tc>
        <w:tc>
          <w:tcPr>
            <w:tcW w:w="0" w:type="auto"/>
            <w:tcPrChange w:id="13" w:author="dewoller" w:date="2020-09-23T07:13:00Z">
              <w:tcPr>
                <w:tcW w:w="2892" w:type="dxa"/>
              </w:tcPr>
            </w:tcPrChange>
          </w:tcPr>
          <w:p w14:paraId="604F73A8" w14:textId="54A8D85F" w:rsidR="00392AAC" w:rsidRDefault="00392AAC" w:rsidP="00644F9D">
            <w:r>
              <w:t>Source</w:t>
            </w:r>
          </w:p>
        </w:tc>
      </w:tr>
      <w:tr w:rsidR="00392AAC" w14:paraId="455A0B58" w14:textId="77777777" w:rsidTr="007B079D">
        <w:tc>
          <w:tcPr>
            <w:tcW w:w="0" w:type="auto"/>
            <w:tcPrChange w:id="14" w:author="dewoller" w:date="2020-09-23T07:13:00Z">
              <w:tcPr>
                <w:tcW w:w="3010" w:type="dxa"/>
              </w:tcPr>
            </w:tcPrChange>
          </w:tcPr>
          <w:p w14:paraId="297C0251" w14:textId="5F03F255" w:rsidR="00392AAC" w:rsidRDefault="00392AAC" w:rsidP="00392AAC">
            <w:pPr>
              <w:jc w:val="left"/>
            </w:pPr>
            <w:r>
              <w:t xml:space="preserve">Australian Mesh Block </w:t>
            </w:r>
            <w:r w:rsidR="00F4442A">
              <w:t xml:space="preserve">(MB) </w:t>
            </w:r>
            <w:r>
              <w:t xml:space="preserve">structure which includes </w:t>
            </w:r>
            <w:r w:rsidR="00F4442A">
              <w:t>the land-use category</w:t>
            </w:r>
          </w:p>
        </w:tc>
        <w:tc>
          <w:tcPr>
            <w:tcW w:w="0" w:type="auto"/>
            <w:tcPrChange w:id="15" w:author="dewoller" w:date="2020-09-23T07:13:00Z">
              <w:tcPr>
                <w:tcW w:w="2648" w:type="dxa"/>
              </w:tcPr>
            </w:tcPrChange>
          </w:tcPr>
          <w:p w14:paraId="5D8813DA" w14:textId="794BE416" w:rsidR="00392AAC" w:rsidRDefault="00392AAC" w:rsidP="00644F9D">
            <w:r>
              <w:t>.csv</w:t>
            </w:r>
          </w:p>
        </w:tc>
        <w:tc>
          <w:tcPr>
            <w:tcW w:w="0" w:type="auto"/>
            <w:tcPrChange w:id="16" w:author="dewoller" w:date="2020-09-23T07:13:00Z">
              <w:tcPr>
                <w:tcW w:w="2892" w:type="dxa"/>
              </w:tcPr>
            </w:tcPrChange>
          </w:tcPr>
          <w:p w14:paraId="1571AF2D" w14:textId="0CCB018A" w:rsidR="00392AAC" w:rsidRDefault="00392AAC" w:rsidP="00644F9D">
            <w:r>
              <w:t xml:space="preserve">ABS </w:t>
            </w:r>
            <w:r>
              <w:fldChar w:fldCharType="begin"/>
            </w:r>
            <w:r>
              <w:instrText xml:space="preserve"> ADDIN EN.CITE &lt;EndNote&gt;&lt;Cite&gt;&lt;Author&gt;Australian Bureau of Statistics&lt;/Author&gt;&lt;Year&gt;2016&lt;/Year&gt;&lt;RecNum&gt;21930&lt;/RecNum&gt;&lt;DisplayText&gt;[10]&lt;/DisplayText&gt;&lt;record&gt;&lt;rec-number&gt;21930&lt;/rec-number&gt;&lt;foreign-keys&gt;&lt;key app="EN" db-id="xfrwd2tvgv2p25ef9vkp5zdftwpezfxezp9t" timestamp="1597024193"&gt;21930&lt;/key&gt;&lt;/foreign-keys&gt;&lt;ref-type name="Web Page"&gt;12&lt;/ref-type&gt;&lt;contributors&gt;&lt;authors&gt;&lt;author&gt;Australian Bureau of Statistics, &lt;/author&gt;&lt;/authors&gt;&lt;/contributors&gt;&lt;titles&gt;&lt;title&gt;1270.0.55.001 - Australian Statistical Geography Standard (ASGS): Volume 1 - Main Structure and Greater Capital City Statistical Areas&lt;/title&gt;&lt;/titles&gt;&lt;dates&gt;&lt;year&gt;2016&lt;/year&gt;&lt;/dates&gt;&lt;urls&gt;&lt;related-urls&gt;&lt;url&gt;https://www.abs.gov.au/ausstats/abs@.nsf/Lookup/by%20Subject/1270.0.55.001~July%202016~Main%20Features~Overview~1&lt;/url&gt;&lt;/related-urls&gt;&lt;/urls&gt;&lt;/record&gt;&lt;/Cite&gt;&lt;/EndNote&gt;</w:instrText>
            </w:r>
            <w:r>
              <w:fldChar w:fldCharType="separate"/>
            </w:r>
            <w:r>
              <w:rPr>
                <w:noProof/>
              </w:rPr>
              <w:t>[10]</w:t>
            </w:r>
            <w:r>
              <w:fldChar w:fldCharType="end"/>
            </w:r>
          </w:p>
        </w:tc>
      </w:tr>
      <w:tr w:rsidR="005B53A6" w14:paraId="4E43FF1E" w14:textId="77777777" w:rsidTr="007B079D">
        <w:tc>
          <w:tcPr>
            <w:tcW w:w="0" w:type="auto"/>
            <w:tcPrChange w:id="17" w:author="dewoller" w:date="2020-09-23T07:13:00Z">
              <w:tcPr>
                <w:tcW w:w="3010" w:type="dxa"/>
              </w:tcPr>
            </w:tcPrChange>
          </w:tcPr>
          <w:p w14:paraId="45B3C75D" w14:textId="47CF5678" w:rsidR="005B53A6" w:rsidRDefault="005B53A6" w:rsidP="00392AAC">
            <w:pPr>
              <w:jc w:val="left"/>
            </w:pPr>
            <w:r w:rsidRPr="005B53A6">
              <w:lastRenderedPageBreak/>
              <w:t>Census of Population and Housing: Mesh Block Counts</w:t>
            </w:r>
            <w:r>
              <w:t xml:space="preserve">, which includes the number of people and dwellings per MB </w:t>
            </w:r>
          </w:p>
        </w:tc>
        <w:tc>
          <w:tcPr>
            <w:tcW w:w="0" w:type="auto"/>
            <w:tcPrChange w:id="18" w:author="dewoller" w:date="2020-09-23T07:13:00Z">
              <w:tcPr>
                <w:tcW w:w="2648" w:type="dxa"/>
              </w:tcPr>
            </w:tcPrChange>
          </w:tcPr>
          <w:p w14:paraId="1CF4093D" w14:textId="561B6533" w:rsidR="005B53A6" w:rsidRDefault="005B53A6" w:rsidP="00644F9D">
            <w:r>
              <w:t>.csv</w:t>
            </w:r>
          </w:p>
        </w:tc>
        <w:tc>
          <w:tcPr>
            <w:tcW w:w="0" w:type="auto"/>
            <w:tcPrChange w:id="19" w:author="dewoller" w:date="2020-09-23T07:13:00Z">
              <w:tcPr>
                <w:tcW w:w="2892" w:type="dxa"/>
              </w:tcPr>
            </w:tcPrChange>
          </w:tcPr>
          <w:p w14:paraId="59132374" w14:textId="7DDD6339" w:rsidR="005B53A6" w:rsidRDefault="005B53A6" w:rsidP="00644F9D">
            <w:r>
              <w:t xml:space="preserve">ABS </w:t>
            </w:r>
            <w:r>
              <w:fldChar w:fldCharType="begin"/>
            </w:r>
            <w:r>
              <w:instrText xml:space="preserve"> ADDIN EN.CITE &lt;EndNote&gt;&lt;Cite&gt;&lt;Author&gt;Australian Bureau of Statistics&lt;/Author&gt;&lt;Year&gt;2017&lt;/Year&gt;&lt;RecNum&gt;21929&lt;/RecNum&gt;&lt;DisplayText&gt;[14]&lt;/DisplayText&gt;&lt;record&gt;&lt;rec-number&gt;21929&lt;/rec-number&gt;&lt;foreign-keys&gt;&lt;key app="EN" db-id="xfrwd2tvgv2p25ef9vkp5zdftwpezfxezp9t" timestamp="1597023933"&gt;21929&lt;/key&gt;&lt;/foreign-keys&gt;&lt;ref-type name="Web Page"&gt;12&lt;/ref-type&gt;&lt;contributors&gt;&lt;authors&gt;&lt;author&gt;Australian Bureau of Statistics,&lt;/author&gt;&lt;/authors&gt;&lt;/contributors&gt;&lt;titles&gt;&lt;title&gt;2074.0 - Census of Population and Housing: Mesh Block Counts, Australia, 2016&lt;/title&gt;&lt;/titles&gt;&lt;dates&gt;&lt;year&gt;2017&lt;/year&gt;&lt;/dates&gt;&lt;urls&gt;&lt;related-urls&gt;&lt;url&gt;https://www.abs.gov.au/AUSSTATS/abs@.nsf/Lookup/2074.0Main+Features12016?OpenDocument&lt;/url&gt;&lt;/related-urls&gt;&lt;/urls&gt;&lt;/record&gt;&lt;/Cite&gt;&lt;/EndNote&gt;</w:instrText>
            </w:r>
            <w:r>
              <w:fldChar w:fldCharType="separate"/>
            </w:r>
            <w:r>
              <w:rPr>
                <w:noProof/>
              </w:rPr>
              <w:t>[14]</w:t>
            </w:r>
            <w:r>
              <w:fldChar w:fldCharType="end"/>
            </w:r>
          </w:p>
        </w:tc>
      </w:tr>
      <w:tr w:rsidR="00392AAC" w14:paraId="3ADE1198" w14:textId="77777777" w:rsidTr="007B079D">
        <w:tc>
          <w:tcPr>
            <w:tcW w:w="0" w:type="auto"/>
            <w:tcPrChange w:id="20" w:author="dewoller" w:date="2020-09-23T07:13:00Z">
              <w:tcPr>
                <w:tcW w:w="3010" w:type="dxa"/>
              </w:tcPr>
            </w:tcPrChange>
          </w:tcPr>
          <w:p w14:paraId="4CFD550C" w14:textId="17C7DDB8" w:rsidR="00392AAC" w:rsidRDefault="00392AAC" w:rsidP="00392AAC">
            <w:pPr>
              <w:jc w:val="left"/>
            </w:pPr>
            <w:r>
              <w:t>Socioeconomic Status (Index of Relevant Socioeconomic Disadvantage) at the Statistical Area 1 level</w:t>
            </w:r>
          </w:p>
        </w:tc>
        <w:tc>
          <w:tcPr>
            <w:tcW w:w="0" w:type="auto"/>
            <w:tcPrChange w:id="21" w:author="dewoller" w:date="2020-09-23T07:13:00Z">
              <w:tcPr>
                <w:tcW w:w="2648" w:type="dxa"/>
              </w:tcPr>
            </w:tcPrChange>
          </w:tcPr>
          <w:p w14:paraId="2DB48C38" w14:textId="2F2CF8C9" w:rsidR="00392AAC" w:rsidRDefault="00392AAC" w:rsidP="00644F9D">
            <w:r>
              <w:t>.xls</w:t>
            </w:r>
          </w:p>
        </w:tc>
        <w:tc>
          <w:tcPr>
            <w:tcW w:w="0" w:type="auto"/>
            <w:tcPrChange w:id="22" w:author="dewoller" w:date="2020-09-23T07:13:00Z">
              <w:tcPr>
                <w:tcW w:w="2892" w:type="dxa"/>
              </w:tcPr>
            </w:tcPrChange>
          </w:tcPr>
          <w:p w14:paraId="0274188A" w14:textId="5EC329BB" w:rsidR="00392AAC" w:rsidRDefault="00392AAC" w:rsidP="00644F9D">
            <w:r>
              <w:t xml:space="preserve">ABS </w:t>
            </w:r>
            <w:r>
              <w:fldChar w:fldCharType="begin"/>
            </w:r>
            <w:r w:rsidR="005B53A6">
              <w:instrText xml:space="preserve"> ADDIN EN.CITE &lt;EndNote&gt;&lt;Cite&gt;&lt;Author&gt;Australian Bureau of Statistics&lt;/Author&gt;&lt;Year&gt;2016&lt;/Year&gt;&lt;RecNum&gt;21946&lt;/RecNum&gt;&lt;DisplayText&gt;[15]&lt;/DisplayText&gt;&lt;record&gt;&lt;rec-number&gt;21946&lt;/rec-number&gt;&lt;foreign-keys&gt;&lt;key app="EN" db-id="xfrwd2tvgv2p25ef9vkp5zdftwpezfxezp9t" timestamp="1600734871"&gt;21946&lt;/key&gt;&lt;/foreign-keys&gt;&lt;ref-type name="Dataset"&gt;59&lt;/ref-type&gt;&lt;contributors&gt;&lt;authors&gt;&lt;author&gt;Australian Bureau of Statistics,&lt;/author&gt;&lt;/authors&gt;&lt;/contributors&gt;&lt;titles&gt;&lt;title&gt;2033.0.55.001 - Census of Population and Housing: Socio-Economic Indexes for Areas (SEIFA)&lt;/title&gt;&lt;/titles&gt;&lt;dates&gt;&lt;year&gt;2016&lt;/year&gt;&lt;/dates&gt;&lt;urls&gt;&lt;/urls&gt;&lt;/record&gt;&lt;/Cite&gt;&lt;/EndNote&gt;</w:instrText>
            </w:r>
            <w:r>
              <w:fldChar w:fldCharType="separate"/>
            </w:r>
            <w:r w:rsidR="005B53A6">
              <w:rPr>
                <w:noProof/>
              </w:rPr>
              <w:t>[15]</w:t>
            </w:r>
            <w:r>
              <w:fldChar w:fldCharType="end"/>
            </w:r>
          </w:p>
        </w:tc>
      </w:tr>
      <w:tr w:rsidR="00392AAC" w14:paraId="20710FDE" w14:textId="77777777" w:rsidTr="007B079D">
        <w:tc>
          <w:tcPr>
            <w:tcW w:w="0" w:type="auto"/>
            <w:tcPrChange w:id="23" w:author="dewoller" w:date="2020-09-23T07:13:00Z">
              <w:tcPr>
                <w:tcW w:w="3010" w:type="dxa"/>
              </w:tcPr>
            </w:tcPrChange>
          </w:tcPr>
          <w:p w14:paraId="1149CF5D" w14:textId="1A2D6112" w:rsidR="00392AAC" w:rsidRDefault="00F4442A" w:rsidP="00392AAC">
            <w:pPr>
              <w:jc w:val="left"/>
            </w:pPr>
            <w:r>
              <w:t>Australian Statistical Geography Standard Remoteness Structure</w:t>
            </w:r>
          </w:p>
        </w:tc>
        <w:tc>
          <w:tcPr>
            <w:tcW w:w="0" w:type="auto"/>
            <w:tcPrChange w:id="24" w:author="dewoller" w:date="2020-09-23T07:13:00Z">
              <w:tcPr>
                <w:tcW w:w="2648" w:type="dxa"/>
              </w:tcPr>
            </w:tcPrChange>
          </w:tcPr>
          <w:p w14:paraId="57A4EB3D" w14:textId="51594DD8" w:rsidR="00392AAC" w:rsidRDefault="00F4442A" w:rsidP="00644F9D">
            <w:r>
              <w:t>.csv</w:t>
            </w:r>
          </w:p>
        </w:tc>
        <w:tc>
          <w:tcPr>
            <w:tcW w:w="0" w:type="auto"/>
            <w:tcPrChange w:id="25" w:author="dewoller" w:date="2020-09-23T07:13:00Z">
              <w:tcPr>
                <w:tcW w:w="2892" w:type="dxa"/>
              </w:tcPr>
            </w:tcPrChange>
          </w:tcPr>
          <w:p w14:paraId="6CE175CC" w14:textId="6E52B772" w:rsidR="00392AAC" w:rsidRPr="00F4442A" w:rsidRDefault="00F4442A" w:rsidP="00644F9D">
            <w:r>
              <w:t xml:space="preserve">ABS </w:t>
            </w:r>
            <w:r>
              <w:fldChar w:fldCharType="begin"/>
            </w:r>
            <w:r w:rsidR="005B53A6">
              <w:instrText xml:space="preserve"> ADDIN EN.CITE &lt;EndNote&gt;&lt;Cite&gt;&lt;Author&gt;Australian Bureau of Statistics&lt;/Author&gt;&lt;Year&gt;2016&lt;/Year&gt;&lt;RecNum&gt;21947&lt;/RecNum&gt;&lt;DisplayText&gt;[16]&lt;/DisplayText&gt;&lt;record&gt;&lt;rec-number&gt;21947&lt;/rec-number&gt;&lt;foreign-keys&gt;&lt;key app="EN" db-id="xfrwd2tvgv2p25ef9vkp5zdftwpezfxezp9t" timestamp="1600735084"&gt;21947&lt;/key&gt;&lt;/foreign-keys&gt;&lt;ref-type name="Web Page"&gt;12&lt;/ref-type&gt;&lt;contributors&gt;&lt;authors&gt;&lt;author&gt;Australian Bureau of Statistics,&lt;/author&gt;&lt;/authors&gt;&lt;/contributors&gt;&lt;titles&gt;&lt;title&gt;1270.0.55.005 - Australian Statistical Geography Standard (ASGS): Volume 5 - Remoteness Structure &lt;/title&gt;&lt;/titles&gt;&lt;dates&gt;&lt;year&gt;2016&lt;/year&gt;&lt;/dates&gt;&lt;urls&gt;&lt;related-urls&gt;&lt;url&gt;https://www.abs.gov.au/ausstats/abs@.nsf/Lookup/by%20Subject/1270.0.55.004~July%202016~Main%20Features~Summary%20Table~7&lt;/url&gt;&lt;/related-urls&gt;&lt;/urls&gt;&lt;/record&gt;&lt;/Cite&gt;&lt;/EndNote&gt;</w:instrText>
            </w:r>
            <w:r>
              <w:fldChar w:fldCharType="separate"/>
            </w:r>
            <w:r w:rsidR="005B53A6">
              <w:rPr>
                <w:noProof/>
              </w:rPr>
              <w:t>[16]</w:t>
            </w:r>
            <w:r>
              <w:fldChar w:fldCharType="end"/>
            </w:r>
          </w:p>
        </w:tc>
      </w:tr>
      <w:tr w:rsidR="00F4442A" w14:paraId="0F2604BF" w14:textId="77777777" w:rsidTr="007B079D">
        <w:tc>
          <w:tcPr>
            <w:tcW w:w="0" w:type="auto"/>
            <w:tcPrChange w:id="26" w:author="dewoller" w:date="2020-09-23T07:13:00Z">
              <w:tcPr>
                <w:tcW w:w="3010" w:type="dxa"/>
              </w:tcPr>
            </w:tcPrChange>
          </w:tcPr>
          <w:p w14:paraId="520DE408" w14:textId="3DBC3002" w:rsidR="00F4442A" w:rsidRDefault="00F4442A" w:rsidP="00392AAC">
            <w:pPr>
              <w:jc w:val="left"/>
            </w:pPr>
            <w:r>
              <w:t>Australian Statistical Geography Standard Statistical Area 1</w:t>
            </w:r>
          </w:p>
        </w:tc>
        <w:tc>
          <w:tcPr>
            <w:tcW w:w="0" w:type="auto"/>
            <w:tcPrChange w:id="27" w:author="dewoller" w:date="2020-09-23T07:13:00Z">
              <w:tcPr>
                <w:tcW w:w="2648" w:type="dxa"/>
              </w:tcPr>
            </w:tcPrChange>
          </w:tcPr>
          <w:p w14:paraId="79F1E2EA" w14:textId="428A9B25" w:rsidR="00F4442A" w:rsidRDefault="00F4442A" w:rsidP="00644F9D">
            <w:r>
              <w:t>.csv</w:t>
            </w:r>
          </w:p>
        </w:tc>
        <w:tc>
          <w:tcPr>
            <w:tcW w:w="0" w:type="auto"/>
            <w:tcPrChange w:id="28" w:author="dewoller" w:date="2020-09-23T07:13:00Z">
              <w:tcPr>
                <w:tcW w:w="2892" w:type="dxa"/>
              </w:tcPr>
            </w:tcPrChange>
          </w:tcPr>
          <w:p w14:paraId="4F9B2D4F" w14:textId="3EE65E4A" w:rsidR="00F4442A" w:rsidRDefault="00F4442A" w:rsidP="00644F9D">
            <w:r>
              <w:t xml:space="preserve">ABS </w:t>
            </w:r>
            <w:r>
              <w:fldChar w:fldCharType="begin"/>
            </w:r>
            <w:r>
              <w:instrText xml:space="preserve"> ADDIN EN.CITE &lt;EndNote&gt;&lt;Cite&gt;&lt;Author&gt;Australian Bureau of Statistics&lt;/Author&gt;&lt;Year&gt;2016&lt;/Year&gt;&lt;RecNum&gt;21948&lt;/RecNum&gt;&lt;DisplayText&gt;[10]&lt;/DisplayText&gt;&lt;record&gt;&lt;rec-number&gt;21948&lt;/rec-number&gt;&lt;foreign-keys&gt;&lt;key app="EN" db-id="xfrwd2tvgv2p25ef9vkp5zdftwpezfxezp9t" timestamp="1600735577"&gt;21948&lt;/key&gt;&lt;/foreign-keys&gt;&lt;ref-type name="Web Page"&gt;12&lt;/ref-type&gt;&lt;contributors&gt;&lt;authors&gt;&lt;author&gt;Australian Bureau of Statistics,&lt;/author&gt;&lt;/authors&gt;&lt;/contributors&gt;&lt;titles&gt;&lt;title&gt;1270.0.55.001 - Australian Statistical Geography Standard (ASGS): Volume 1 - Main Structure and Greater Capital City Statistical Areas&lt;/title&gt;&lt;/titles&gt;&lt;dates&gt;&lt;year&gt;2016&lt;/year&gt;&lt;/dates&gt;&lt;urls&gt;&lt;related-urls&gt;&lt;url&gt;https://www.abs.gov.au/ausstats/abs@.nsf/Lookup/by%20Subject/1270.0.55.004~July%202016~Main%20Features~Summary%20Table~7&lt;/url&gt;&lt;/related-urls&gt;&lt;/urls&gt;&lt;/record&gt;&lt;/Cite&gt;&lt;/EndNote&gt;</w:instrText>
            </w:r>
            <w:r>
              <w:fldChar w:fldCharType="separate"/>
            </w:r>
            <w:r>
              <w:rPr>
                <w:noProof/>
              </w:rPr>
              <w:t>[10]</w:t>
            </w:r>
            <w:r>
              <w:fldChar w:fldCharType="end"/>
            </w:r>
          </w:p>
        </w:tc>
      </w:tr>
    </w:tbl>
    <w:p w14:paraId="2EF2C53E" w14:textId="77777777" w:rsidR="00177635" w:rsidRDefault="00177635" w:rsidP="00644F9D"/>
    <w:p w14:paraId="61AFE057" w14:textId="09365AA6" w:rsidR="00644F9D" w:rsidRDefault="00644F9D" w:rsidP="00644F9D"/>
    <w:p w14:paraId="0540487B" w14:textId="4CB6B4E0" w:rsidR="00644F9D" w:rsidRDefault="00F4442A" w:rsidP="00644F9D">
      <w:r>
        <w:t xml:space="preserve"> </w:t>
      </w:r>
      <w:r w:rsidR="00644F9D">
        <w:t>[Insert Figure 2 Here]</w:t>
      </w:r>
    </w:p>
    <w:p w14:paraId="1E0EABA8" w14:textId="70CC57FC" w:rsidR="006965F3" w:rsidRDefault="006965F3" w:rsidP="00644F9D"/>
    <w:p w14:paraId="6A586557" w14:textId="65275669" w:rsidR="006965F3" w:rsidRDefault="006965F3" w:rsidP="00644F9D"/>
    <w:p w14:paraId="706E5287" w14:textId="77777777" w:rsidR="006A42F1" w:rsidRPr="0033109F" w:rsidRDefault="006A42F1" w:rsidP="006A42F1"/>
    <w:p w14:paraId="5360E600" w14:textId="77777777" w:rsidR="006A42F1" w:rsidRDefault="00C658AC" w:rsidP="006A42F1">
      <w:pPr>
        <w:pStyle w:val="Heading3"/>
        <w:spacing w:before="0" w:after="0"/>
      </w:pPr>
      <w:r w:rsidRPr="0033109F">
        <w:t>Methods</w:t>
      </w:r>
    </w:p>
    <w:p w14:paraId="5B7656AB" w14:textId="479D920B" w:rsidR="006965F3" w:rsidRDefault="006965F3" w:rsidP="00A968F1"/>
    <w:p w14:paraId="32A6CADE" w14:textId="522E0C12" w:rsidR="006965F3" w:rsidRDefault="004A64D7" w:rsidP="00A968F1">
      <w:r>
        <w:t>Data Sources</w:t>
      </w:r>
    </w:p>
    <w:p w14:paraId="4B91F08B" w14:textId="4818815F" w:rsidR="004A64D7" w:rsidRDefault="004A64D7" w:rsidP="00A968F1"/>
    <w:p w14:paraId="6F27E7A9" w14:textId="0F8690F6" w:rsidR="004A64D7" w:rsidRDefault="005B53A6" w:rsidP="00A968F1">
      <w:r>
        <w:t xml:space="preserve">Details surrounding how the data underpinning this dataset was derived are available via the ABS </w:t>
      </w:r>
      <w:r>
        <w:fldChar w:fldCharType="begin">
          <w:fldData xml:space="preserve">PEVuZE5vdGU+PENpdGU+PEF1dGhvcj5BdXN0cmFsaWFuIEJ1cmVhdSBvZiBTdGF0aXN0aWNzPC9B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</w:fldData>
        </w:fldChar>
      </w:r>
      <w:r>
        <w:instrText xml:space="preserve"> ADDIN EN.CITE </w:instrText>
      </w:r>
      <w:r>
        <w:fldChar w:fldCharType="begin">
          <w:fldData xml:space="preserve">PEVuZE5vdGU+PENpdGU+PEF1dGhvcj5BdXN0cmFsaWFuIEJ1cmVhdSBvZiBTdGF0aXN0aWNzPC9B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</w:fldData>
        </w:fldChar>
      </w:r>
      <w:r>
        <w:instrText xml:space="preserve"> ADDIN EN.CITE.DATA </w:instrText>
      </w:r>
      <w:r>
        <w:fldChar w:fldCharType="end"/>
      </w:r>
      <w:r>
        <w:fldChar w:fldCharType="separate"/>
      </w:r>
      <w:r>
        <w:rPr>
          <w:noProof/>
        </w:rPr>
        <w:t>[10, 14-16]</w:t>
      </w:r>
      <w:r>
        <w:fldChar w:fldCharType="end"/>
      </w:r>
      <w:r>
        <w:t xml:space="preserve">data used </w:t>
      </w:r>
      <w:r w:rsidR="004A64D7">
        <w:t xml:space="preserve">of how MBs, the remoteness structure, and SEIFA data has been derived is available via the ABS. </w:t>
      </w:r>
    </w:p>
    <w:p w14:paraId="72A167AA" w14:textId="03261B0C" w:rsidR="004A64D7" w:rsidRDefault="004A64D7" w:rsidP="00A968F1"/>
    <w:p w14:paraId="67E85521" w14:textId="5B5BE511" w:rsidR="004A64D7" w:rsidRDefault="002D1031" w:rsidP="00A968F1">
      <w:r>
        <w:t>Spatial Computations</w:t>
      </w:r>
    </w:p>
    <w:p w14:paraId="7DC46B16" w14:textId="77777777" w:rsidR="002D1031" w:rsidRDefault="002D1031" w:rsidP="00A968F1"/>
    <w:p w14:paraId="6B628391" w14:textId="329D3ED5" w:rsidR="00A968F1" w:rsidRPr="00A968F1" w:rsidRDefault="002D1031" w:rsidP="00A968F1">
      <w:r>
        <w:t>All data was stored in a Postgres V 12 database (</w:t>
      </w:r>
      <w:r w:rsidRPr="002D1031">
        <w:rPr>
          <w:highlight w:val="yellow"/>
        </w:rPr>
        <w:t>ref</w:t>
      </w:r>
      <w:r>
        <w:t xml:space="preserve">) and all spatial analysis was conducted via </w:t>
      </w:r>
      <w:r w:rsidRPr="002D1031">
        <w:rPr>
          <w:highlight w:val="yellow"/>
        </w:rPr>
        <w:t>[insert]</w:t>
      </w:r>
      <w:r>
        <w:t xml:space="preserve">.  A centroid for each MB was established via </w:t>
      </w:r>
      <w:r w:rsidRPr="002D1031">
        <w:rPr>
          <w:highlight w:val="yellow"/>
        </w:rPr>
        <w:t>[insert]</w:t>
      </w:r>
      <w:r>
        <w:t xml:space="preserve"> and a buffer for each area (400 meters, 1-kilometre, 2-kilometres, and 5-kilometres) around each centroid was conducted via </w:t>
      </w:r>
      <w:r w:rsidRPr="002D1031">
        <w:rPr>
          <w:highlight w:val="yellow"/>
        </w:rPr>
        <w:t>[insert]</w:t>
      </w:r>
      <w:r>
        <w:t xml:space="preserve">. </w:t>
      </w:r>
      <w:r w:rsidR="00A968F1">
        <w:t xml:space="preserve">The data was stored in the Postgres v 12 database, with the </w:t>
      </w:r>
      <w:r w:rsidR="00A968F1" w:rsidRPr="00A968F1">
        <w:t xml:space="preserve">spatial database extender </w:t>
      </w:r>
      <w:r w:rsidR="00A968F1">
        <w:t xml:space="preserve">PostGIS installed.  The shapefile were imported using the </w:t>
      </w:r>
      <w:r w:rsidR="00A968F1" w:rsidRPr="00A968F1">
        <w:t>shp2pgsql</w:t>
      </w:r>
      <w:r w:rsidR="00A968F1">
        <w:t xml:space="preserve"> utility, and </w:t>
      </w:r>
      <w:del w:id="29" w:author="dewoller" w:date="2020-09-23T07:20:00Z">
        <w:r w:rsidR="00A968F1" w:rsidDel="00BE4B37">
          <w:delText xml:space="preserve">stored </w:delText>
        </w:r>
      </w:del>
      <w:ins w:id="30" w:author="dewoller" w:date="2020-09-23T07:20:00Z">
        <w:r w:rsidR="00BE4B37">
          <w:t xml:space="preserve">calculations done </w:t>
        </w:r>
      </w:ins>
      <w:r w:rsidR="00A968F1">
        <w:t xml:space="preserve">using an ALBERS 3577 equidistant projection to facilitate distance measurements.  </w:t>
      </w:r>
    </w:p>
    <w:p w14:paraId="38E28843" w14:textId="77777777" w:rsidR="008526DD" w:rsidRDefault="008526DD" w:rsidP="008526DD"/>
    <w:p w14:paraId="4881C61B" w14:textId="08520A64" w:rsidR="008526DD" w:rsidRDefault="00676DD3" w:rsidP="00676DD3">
      <w:r>
        <w:t xml:space="preserve">These buffers were then intersected with all other Australian </w:t>
      </w:r>
      <w:r w:rsidR="002D1031">
        <w:t xml:space="preserve">MBs via </w:t>
      </w:r>
      <w:r w:rsidR="002D1031" w:rsidRPr="002D1031">
        <w:rPr>
          <w:highlight w:val="yellow"/>
        </w:rPr>
        <w:t>[insert]</w:t>
      </w:r>
      <w:r>
        <w:t xml:space="preserve">.  Intersecting </w:t>
      </w:r>
      <w:r w:rsidR="002D1031">
        <w:t xml:space="preserve">MBs </w:t>
      </w:r>
      <w:r>
        <w:t>were grouped by land use category</w:t>
      </w:r>
      <w:r w:rsidR="002D1031">
        <w:t xml:space="preserve"> via </w:t>
      </w:r>
      <w:r w:rsidR="002D1031" w:rsidRPr="002D1031">
        <w:rPr>
          <w:highlight w:val="yellow"/>
        </w:rPr>
        <w:t>[insert]</w:t>
      </w:r>
      <w:r>
        <w:t xml:space="preserve">, allowing calculation of total area, population and number of dwellings covered by the buffer for each source </w:t>
      </w:r>
      <w:r w:rsidR="00DC234C">
        <w:t>MBs</w:t>
      </w:r>
      <w:r>
        <w:t>, land use category and buffer radius.  W</w:t>
      </w:r>
      <w:r w:rsidR="00C405FB">
        <w:t>h</w:t>
      </w:r>
      <w:r>
        <w:t xml:space="preserve">ere a buffer partially covered a target </w:t>
      </w:r>
      <w:r w:rsidR="00DC234C">
        <w:t>MB</w:t>
      </w:r>
      <w:r>
        <w:t xml:space="preserve">, the population and number of dwellings were </w:t>
      </w:r>
      <w:r w:rsidR="00D45442">
        <w:t xml:space="preserve">calculated </w:t>
      </w:r>
      <w:r>
        <w:t>proportional to the amount of coverage.</w:t>
      </w:r>
    </w:p>
    <w:p w14:paraId="10200812" w14:textId="77777777" w:rsidR="00C405FB" w:rsidRDefault="00C405FB" w:rsidP="00676DD3"/>
    <w:p w14:paraId="60FBCCB7" w14:textId="7DD064A0" w:rsidR="00C405FB" w:rsidRDefault="00DC234C" w:rsidP="00676DD3">
      <w:r>
        <w:t xml:space="preserve">Finally, each MB </w:t>
      </w:r>
      <w:r w:rsidR="00C405FB">
        <w:t xml:space="preserve">was intersected against a remoteness categorisation </w:t>
      </w:r>
      <w:r w:rsidR="00C405FB" w:rsidRPr="00DC234C">
        <w:rPr>
          <w:highlight w:val="yellow"/>
        </w:rPr>
        <w:t>(ref)</w:t>
      </w:r>
      <w:r w:rsidR="00C405FB">
        <w:t xml:space="preserve">, and </w:t>
      </w:r>
      <w:r>
        <w:t xml:space="preserve">the SEIFA score for the relevant SA2 via </w:t>
      </w:r>
      <w:r w:rsidRPr="00DC234C">
        <w:rPr>
          <w:highlight w:val="yellow"/>
        </w:rPr>
        <w:t>[insert]</w:t>
      </w:r>
      <w:r>
        <w:t xml:space="preserve">. </w:t>
      </w:r>
    </w:p>
    <w:p w14:paraId="4127A1BC" w14:textId="77777777" w:rsidR="00A968F1" w:rsidRDefault="00A968F1" w:rsidP="00676DD3"/>
    <w:p w14:paraId="50BAF03B" w14:textId="07A8C428" w:rsidR="00A968F1" w:rsidRPr="00676DD3" w:rsidRDefault="00A968F1" w:rsidP="00676DD3">
      <w:commentRangeStart w:id="31"/>
      <w:r>
        <w:t>R v 4, with the tidyverse, Rmarkdown and sf librar</w:t>
      </w:r>
      <w:ins w:id="32" w:author="dewoller" w:date="2020-09-23T07:21:00Z">
        <w:r w:rsidR="00BE4B37">
          <w:t>ies</w:t>
        </w:r>
      </w:ins>
      <w:del w:id="33" w:author="dewoller" w:date="2020-09-23T07:21:00Z">
        <w:r w:rsidDel="00BE4B37">
          <w:delText>y</w:delText>
        </w:r>
      </w:del>
      <w:r>
        <w:t xml:space="preserve"> </w:t>
      </w:r>
      <w:ins w:id="34" w:author="dewoller" w:date="2020-09-23T07:21:00Z">
        <w:r w:rsidR="00BE4B37">
          <w:t xml:space="preserve">and Open Street Map </w:t>
        </w:r>
      </w:ins>
      <w:r>
        <w:t xml:space="preserve">were used for data validation and </w:t>
      </w:r>
      <w:del w:id="35" w:author="dewoller" w:date="2020-09-23T07:21:00Z">
        <w:r w:rsidDel="00BE4B37">
          <w:delText xml:space="preserve">graph </w:delText>
        </w:r>
      </w:del>
      <w:ins w:id="36" w:author="dewoller" w:date="2020-09-23T07:21:00Z">
        <w:r w:rsidR="00BE4B37">
          <w:t>figure</w:t>
        </w:r>
        <w:r w:rsidR="00BE4B37">
          <w:t xml:space="preserve"> </w:t>
        </w:r>
      </w:ins>
      <w:r>
        <w:t>production.</w:t>
      </w:r>
      <w:r w:rsidR="00743CC2">
        <w:t xml:space="preserve"> </w:t>
      </w:r>
      <w:commentRangeEnd w:id="31"/>
      <w:r w:rsidR="00743CC2">
        <w:rPr>
          <w:rStyle w:val="CommentReference"/>
        </w:rPr>
        <w:commentReference w:id="31"/>
      </w:r>
    </w:p>
    <w:p w14:paraId="0756BD10" w14:textId="77777777" w:rsidR="006A42F1" w:rsidRPr="0033109F" w:rsidRDefault="006A42F1" w:rsidP="006A42F1"/>
    <w:p w14:paraId="259FBFBE" w14:textId="77777777" w:rsidR="000C0413" w:rsidRDefault="000C0413" w:rsidP="006A42F1">
      <w:pPr>
        <w:pStyle w:val="Heading3"/>
        <w:spacing w:before="0" w:after="0"/>
      </w:pPr>
      <w:r w:rsidRPr="0033109F">
        <w:t>Data Records</w:t>
      </w:r>
    </w:p>
    <w:p w14:paraId="74D92D80" w14:textId="77777777" w:rsidR="00D45442" w:rsidRDefault="00D45442" w:rsidP="00D45442"/>
    <w:p w14:paraId="53060538" w14:textId="77777777" w:rsidR="00743CC2" w:rsidRDefault="00D45442" w:rsidP="00743CC2">
      <w:r>
        <w:t xml:space="preserve">The data is stored in </w:t>
      </w:r>
      <w:r w:rsidR="00743CC2">
        <w:t xml:space="preserve">La Trobe University </w:t>
      </w:r>
      <w:r>
        <w:t>figshare</w:t>
      </w:r>
      <w:r w:rsidR="00743CC2">
        <w:t xml:space="preserve"> </w:t>
      </w:r>
      <w:r w:rsidR="00743CC2" w:rsidRPr="00743CC2">
        <w:rPr>
          <w:highlight w:val="yellow"/>
        </w:rPr>
        <w:t>[ref]</w:t>
      </w:r>
      <w:r>
        <w:t xml:space="preserve">.  </w:t>
      </w:r>
      <w:r w:rsidR="00743CC2">
        <w:t xml:space="preserve">The files are detailed in Table 2 below. Each table is provided in CSV format, with the </w:t>
      </w:r>
    </w:p>
    <w:p w14:paraId="29031794" w14:textId="77777777" w:rsidR="00743CC2" w:rsidRDefault="00743CC2" w:rsidP="00743CC2"/>
    <w:tbl>
      <w:tblPr>
        <w:tblStyle w:val="TableGrid"/>
        <w:tblW w:w="0" w:type="auto"/>
        <w:tblLook w:val="04A0" w:firstRow="1" w:lastRow="0" w:firstColumn="1" w:lastColumn="0" w:noHBand="0" w:noVBand="1"/>
      </w:tblPr>
      <w:tblGrid>
        <w:gridCol w:w="4275"/>
        <w:gridCol w:w="4275"/>
      </w:tblGrid>
      <w:tr w:rsidR="00743CC2" w:rsidRPr="000134DB" w14:paraId="3039564E" w14:textId="77777777" w:rsidTr="00515AC8">
        <w:tc>
          <w:tcPr>
            <w:tcW w:w="4275" w:type="dxa"/>
          </w:tcPr>
          <w:p w14:paraId="76AC4142" w14:textId="77777777" w:rsidR="00743CC2" w:rsidRDefault="00743CC2" w:rsidP="00515AC8">
            <w:r>
              <w:t>Table</w:t>
            </w:r>
          </w:p>
        </w:tc>
        <w:tc>
          <w:tcPr>
            <w:tcW w:w="4275" w:type="dxa"/>
          </w:tcPr>
          <w:p w14:paraId="49507F88" w14:textId="77777777" w:rsidR="00743CC2" w:rsidRPr="000134DB" w:rsidRDefault="00743CC2" w:rsidP="00515AC8">
            <w:r>
              <w:t>Number of Records</w:t>
            </w:r>
          </w:p>
        </w:tc>
      </w:tr>
      <w:tr w:rsidR="00743CC2" w:rsidRPr="000134DB" w14:paraId="5D411556" w14:textId="77777777" w:rsidTr="00515AC8">
        <w:tc>
          <w:tcPr>
            <w:tcW w:w="4275" w:type="dxa"/>
          </w:tcPr>
          <w:p w14:paraId="22B0B645" w14:textId="77777777" w:rsidR="00743CC2" w:rsidRPr="000134DB" w:rsidRDefault="00743CC2" w:rsidP="00515AC8">
            <w:r w:rsidRPr="000134DB">
              <w:t>meshblock_concordance.csv</w:t>
            </w:r>
          </w:p>
        </w:tc>
        <w:tc>
          <w:tcPr>
            <w:tcW w:w="4275" w:type="dxa"/>
          </w:tcPr>
          <w:p w14:paraId="704D36ED" w14:textId="3517A829" w:rsidR="00743CC2" w:rsidRPr="000134DB" w:rsidRDefault="00743CC2" w:rsidP="00515AC8">
            <w:r w:rsidRPr="000134DB">
              <w:t>524</w:t>
            </w:r>
            <w:r w:rsidR="00A45ADD">
              <w:t>,</w:t>
            </w:r>
            <w:r w:rsidRPr="000134DB">
              <w:t>060</w:t>
            </w:r>
            <w:r w:rsidR="00A45ADD">
              <w:t>,</w:t>
            </w:r>
            <w:r w:rsidRPr="000134DB">
              <w:t>194</w:t>
            </w:r>
          </w:p>
        </w:tc>
      </w:tr>
      <w:tr w:rsidR="00743CC2" w:rsidRPr="000134DB" w14:paraId="0EB0AFCF" w14:textId="77777777" w:rsidTr="00515AC8">
        <w:tc>
          <w:tcPr>
            <w:tcW w:w="4275" w:type="dxa"/>
          </w:tcPr>
          <w:p w14:paraId="24DC6C2B" w14:textId="77777777" w:rsidR="00743CC2" w:rsidRPr="000134DB" w:rsidRDefault="00743CC2" w:rsidP="00515AC8">
            <w:r w:rsidRPr="000134DB">
              <w:t>meshblock_detail.csv</w:t>
            </w:r>
          </w:p>
        </w:tc>
        <w:tc>
          <w:tcPr>
            <w:tcW w:w="4275" w:type="dxa"/>
          </w:tcPr>
          <w:p w14:paraId="372E84FD" w14:textId="77777777" w:rsidR="00743CC2" w:rsidRPr="000134DB" w:rsidRDefault="00743CC2" w:rsidP="00515AC8">
            <w:r w:rsidRPr="000134DB">
              <w:t>358122</w:t>
            </w:r>
          </w:p>
        </w:tc>
      </w:tr>
      <w:tr w:rsidR="00743CC2" w:rsidRPr="000134DB" w14:paraId="44D59CDB" w14:textId="77777777" w:rsidTr="00515AC8">
        <w:tc>
          <w:tcPr>
            <w:tcW w:w="4275" w:type="dxa"/>
          </w:tcPr>
          <w:p w14:paraId="2B556022" w14:textId="77777777" w:rsidR="00743CC2" w:rsidRPr="000134DB" w:rsidRDefault="00743CC2" w:rsidP="00515AC8">
            <w:r w:rsidRPr="000134DB">
              <w:lastRenderedPageBreak/>
              <w:t>meshblock_statistics.csv</w:t>
            </w:r>
          </w:p>
        </w:tc>
        <w:tc>
          <w:tcPr>
            <w:tcW w:w="4275" w:type="dxa"/>
          </w:tcPr>
          <w:p w14:paraId="0555BA38" w14:textId="29562995" w:rsidR="00743CC2" w:rsidRPr="000134DB" w:rsidRDefault="00743CC2" w:rsidP="00515AC8">
            <w:r w:rsidRPr="000134DB">
              <w:t>7</w:t>
            </w:r>
            <w:r w:rsidR="00A45ADD">
              <w:t>,</w:t>
            </w:r>
            <w:r w:rsidRPr="000134DB">
              <w:t>184</w:t>
            </w:r>
            <w:r w:rsidR="00A45ADD">
              <w:t>,</w:t>
            </w:r>
            <w:r w:rsidRPr="000134DB">
              <w:t>849</w:t>
            </w:r>
          </w:p>
        </w:tc>
      </w:tr>
      <w:tr w:rsidR="00743CC2" w:rsidRPr="000134DB" w14:paraId="308969A0" w14:textId="77777777" w:rsidTr="00515AC8">
        <w:tc>
          <w:tcPr>
            <w:tcW w:w="4275" w:type="dxa"/>
          </w:tcPr>
          <w:p w14:paraId="51EF6555" w14:textId="77777777" w:rsidR="00743CC2" w:rsidRPr="000134DB" w:rsidRDefault="00743CC2" w:rsidP="00515AC8">
            <w:r w:rsidRPr="000134DB">
              <w:t>remote_detail.csv</w:t>
            </w:r>
          </w:p>
        </w:tc>
        <w:tc>
          <w:tcPr>
            <w:tcW w:w="4275" w:type="dxa"/>
          </w:tcPr>
          <w:p w14:paraId="680F5DAB" w14:textId="77777777" w:rsidR="00743CC2" w:rsidRPr="000134DB" w:rsidRDefault="00743CC2" w:rsidP="00515AC8">
            <w:r w:rsidRPr="000134DB">
              <w:t>53</w:t>
            </w:r>
          </w:p>
        </w:tc>
      </w:tr>
      <w:tr w:rsidR="00743CC2" w:rsidRPr="000134DB" w14:paraId="63BF6308" w14:textId="77777777" w:rsidTr="00515AC8">
        <w:tc>
          <w:tcPr>
            <w:tcW w:w="4275" w:type="dxa"/>
          </w:tcPr>
          <w:p w14:paraId="22A5E64F" w14:textId="77777777" w:rsidR="00743CC2" w:rsidRPr="000134DB" w:rsidRDefault="00743CC2" w:rsidP="00515AC8">
            <w:r w:rsidRPr="000134DB">
              <w:t>sa1_seifa.csv</w:t>
            </w:r>
          </w:p>
        </w:tc>
        <w:tc>
          <w:tcPr>
            <w:tcW w:w="4275" w:type="dxa"/>
          </w:tcPr>
          <w:p w14:paraId="51812D9B" w14:textId="77777777" w:rsidR="00743CC2" w:rsidRPr="000134DB" w:rsidRDefault="00743CC2" w:rsidP="00515AC8">
            <w:r w:rsidRPr="000134DB">
              <w:t>57523</w:t>
            </w:r>
          </w:p>
        </w:tc>
      </w:tr>
    </w:tbl>
    <w:p w14:paraId="61DADC05" w14:textId="18E25689" w:rsidR="00743CC2" w:rsidRDefault="00743CC2" w:rsidP="00D45442"/>
    <w:p w14:paraId="3E1E76D9" w14:textId="3C5CC6F6" w:rsidR="00743CC2" w:rsidRDefault="00743CC2" w:rsidP="00D45442">
      <w:r>
        <w:t>The “</w:t>
      </w:r>
      <w:r w:rsidR="00515AC8">
        <w:t>m</w:t>
      </w:r>
      <w:r>
        <w:t>eshblock_conco</w:t>
      </w:r>
      <w:del w:id="37" w:author="dewoller" w:date="2020-09-23T07:21:00Z">
        <w:r w:rsidDel="00214E91">
          <w:delText>d</w:delText>
        </w:r>
      </w:del>
      <w:r>
        <w:t>r</w:t>
      </w:r>
      <w:ins w:id="38" w:author="dewoller" w:date="2020-09-23T07:21:00Z">
        <w:r w:rsidR="00214E91">
          <w:t>d</w:t>
        </w:r>
      </w:ins>
      <w:r>
        <w:t>ance” file clarifies the [</w:t>
      </w:r>
      <w:r w:rsidRPr="00743CC2">
        <w:rPr>
          <w:highlight w:val="yellow"/>
        </w:rPr>
        <w:t>to be inserted</w:t>
      </w:r>
      <w:r>
        <w:t>]. The “meshblock_detail’ file</w:t>
      </w:r>
      <w:ins w:id="39" w:author="dewoller" w:date="2020-09-23T07:22:00Z">
        <w:r w:rsidR="00214E91">
          <w:t xml:space="preserve"> holds details about each meshblock, and it</w:t>
        </w:r>
      </w:ins>
      <w:r>
        <w:t xml:space="preserve"> includes </w:t>
      </w:r>
      <w:del w:id="40" w:author="dewoller" w:date="2020-09-23T07:23:00Z">
        <w:r w:rsidDel="00214E91">
          <w:delText xml:space="preserve">the </w:delText>
        </w:r>
      </w:del>
      <w:ins w:id="41" w:author="dewoller" w:date="2020-09-23T07:23:00Z">
        <w:r w:rsidR="00214E91">
          <w:t xml:space="preserve">land use </w:t>
        </w:r>
      </w:ins>
      <w:r>
        <w:t xml:space="preserve">category (mb_category_name_2016), </w:t>
      </w:r>
      <w:ins w:id="42" w:author="dewoller" w:date="2020-09-23T07:23:00Z">
        <w:r w:rsidR="00214E91">
          <w:t xml:space="preserve">meshblock </w:t>
        </w:r>
      </w:ins>
      <w:r>
        <w:t xml:space="preserve">area in square kilometres (area_albers_sqkm), number of dwellings (dwelling), number of residents (person), the state (state), remoteness classification (remote_16), and aligning SA1 (sa1_main16) for each MB. The “remote_detail” file clarifies the </w:t>
      </w:r>
      <w:r w:rsidRPr="00515AC8">
        <w:rPr>
          <w:highlight w:val="yellow"/>
        </w:rPr>
        <w:t>remoteness code</w:t>
      </w:r>
      <w:r>
        <w:t xml:space="preserve"> (ra_code16) and classification (</w:t>
      </w:r>
      <w:r w:rsidR="00515AC8">
        <w:t xml:space="preserve">ra_name16). The “mesblock_statistics” </w:t>
      </w:r>
      <w:r>
        <w:t xml:space="preserve"> </w:t>
      </w:r>
      <w:r w:rsidR="00515AC8">
        <w:t>file</w:t>
      </w:r>
      <w:ins w:id="43" w:author="dewoller" w:date="2020-09-23T07:23:00Z">
        <w:r w:rsidR="00214E91">
          <w:t xml:space="preserve"> </w:t>
        </w:r>
      </w:ins>
      <w:ins w:id="44" w:author="dewoller" w:date="2020-09-23T07:24:00Z">
        <w:r w:rsidR="00214E91">
          <w:t xml:space="preserve">summarises the meshblock neighbourhoods, containing </w:t>
        </w:r>
      </w:ins>
      <w:del w:id="45" w:author="dewoller" w:date="2020-09-23T07:23:00Z">
        <w:r w:rsidR="00515AC8" w:rsidDel="00214E91">
          <w:delText>s</w:delText>
        </w:r>
      </w:del>
      <w:del w:id="46" w:author="dewoller" w:date="2020-09-23T07:24:00Z">
        <w:r w:rsidR="00515AC8" w:rsidDel="00214E91">
          <w:delText xml:space="preserve"> indicates </w:delText>
        </w:r>
      </w:del>
      <w:r w:rsidR="00515AC8">
        <w:t xml:space="preserve">the MB considered (mb_code16), and the buffer distance (distance). It also includes the category of </w:t>
      </w:r>
      <w:ins w:id="47" w:author="dewoller" w:date="2020-09-23T07:24:00Z">
        <w:r w:rsidR="00214E91">
          <w:t xml:space="preserve">neighbouring </w:t>
        </w:r>
      </w:ins>
      <w:r w:rsidR="00515AC8">
        <w:t xml:space="preserve">MBs (mb_category_name_2016), the intersected area of each category (intersection_area), the population covered within each category (population_covered), the number of dwelling covered within each category (dwelling_covered), the number of MBs of each category (n_mb), and the proportion of the entire buffer covered by a each category (category_proportion) intersecting a specified buffer. </w:t>
      </w:r>
    </w:p>
    <w:p w14:paraId="2B281AE2" w14:textId="77777777" w:rsidR="00743CC2" w:rsidRDefault="00743CC2" w:rsidP="00D45442"/>
    <w:p w14:paraId="7DFA21EB" w14:textId="55C2BF0C" w:rsidR="00D45442" w:rsidRDefault="00D45442" w:rsidP="00D45442">
      <w:r>
        <w:t xml:space="preserve">DOI is 10.26181/5f583219bd440 . </w:t>
      </w:r>
    </w:p>
    <w:p w14:paraId="633D57C7" w14:textId="77777777" w:rsidR="00D45442" w:rsidRDefault="00D45442" w:rsidP="00D45442"/>
    <w:p w14:paraId="1A8294A9" w14:textId="0CC3C8B2" w:rsidR="00D45442" w:rsidRDefault="00D45442" w:rsidP="00D45442">
      <w:r>
        <w:t>T</w:t>
      </w:r>
      <w:r w:rsidR="00DC234C">
        <w:t>h</w:t>
      </w:r>
      <w:r>
        <w:t xml:space="preserve">e private link is </w:t>
      </w:r>
      <w:hyperlink r:id="rId11" w:tgtFrame="_blank" w:history="1">
        <w:r>
          <w:rPr>
            <w:rStyle w:val="Hyperlink"/>
            <w:rFonts w:ascii="Arial" w:hAnsi="Arial" w:cs="Arial"/>
            <w:color w:val="C7404D"/>
            <w:sz w:val="20"/>
            <w:szCs w:val="20"/>
          </w:rPr>
          <w:t>https://figshare.com/s/2b7330da75dab6a7c4a6</w:t>
        </w:r>
      </w:hyperlink>
    </w:p>
    <w:p w14:paraId="523D4326" w14:textId="77777777" w:rsidR="00D45442" w:rsidRDefault="00D45442" w:rsidP="00D45442"/>
    <w:p w14:paraId="059D8CA0" w14:textId="3B0EDA19" w:rsidR="00D45442" w:rsidRDefault="009506E0" w:rsidP="00D45442">
      <w:r>
        <w:t xml:space="preserve">Figure 3 is a map of Australia where the percentage of parklands available within a 5-kilometre radii of every MB has been clarified. While Figure 3 provides the residuals output from </w:t>
      </w:r>
    </w:p>
    <w:p w14:paraId="43D1C1DB" w14:textId="0FFCC69B" w:rsidR="00375831" w:rsidRDefault="00375831" w:rsidP="00D45442"/>
    <w:p w14:paraId="6F5BEB11" w14:textId="0333F9CA" w:rsidR="00375831" w:rsidRDefault="00375831" w:rsidP="00D45442"/>
    <w:p w14:paraId="7539CB30" w14:textId="77777777" w:rsidR="00AC06FA" w:rsidRDefault="00AC06FA" w:rsidP="00D45442"/>
    <w:p w14:paraId="13D3F3FC" w14:textId="3FEC78AF" w:rsidR="00AC06FA" w:rsidRDefault="00AC06FA" w:rsidP="00AC06FA">
      <w:pPr>
        <w:pStyle w:val="Caption"/>
        <w:keepNext/>
      </w:pPr>
      <w:bookmarkStart w:id="48" w:name="_Ref50544243"/>
      <w:commentRangeStart w:id="49"/>
      <w:r>
        <w:t xml:space="preserve">Table </w:t>
      </w:r>
      <w:r w:rsidR="00B143D6">
        <w:fldChar w:fldCharType="begin"/>
      </w:r>
      <w:r w:rsidR="00B143D6">
        <w:instrText xml:space="preserve"> SEQ Table \* A</w:instrText>
      </w:r>
      <w:r w:rsidR="00B143D6">
        <w:instrText xml:space="preserve">RABIC </w:instrText>
      </w:r>
      <w:r w:rsidR="00B143D6">
        <w:fldChar w:fldCharType="separate"/>
      </w:r>
      <w:r>
        <w:rPr>
          <w:noProof/>
        </w:rPr>
        <w:t>1</w:t>
      </w:r>
      <w:r w:rsidR="00B143D6">
        <w:rPr>
          <w:noProof/>
        </w:rPr>
        <w:fldChar w:fldCharType="end"/>
      </w:r>
      <w:bookmarkEnd w:id="48"/>
      <w:r>
        <w:t xml:space="preserve"> - Table level description of dataset</w:t>
      </w:r>
      <w:commentRangeEnd w:id="49"/>
      <w:r w:rsidR="005B53A6">
        <w:rPr>
          <w:rStyle w:val="CommentReference"/>
          <w:b w:val="0"/>
          <w:bCs w:val="0"/>
          <w:color w:val="auto"/>
        </w:rPr>
        <w:commentReference w:id="49"/>
      </w:r>
    </w:p>
    <w:tbl>
      <w:tblPr>
        <w:tblStyle w:val="TableGrid"/>
        <w:tblW w:w="0" w:type="auto"/>
        <w:tblLook w:val="04A0" w:firstRow="1" w:lastRow="0" w:firstColumn="1" w:lastColumn="0" w:noHBand="0" w:noVBand="1"/>
      </w:tblPr>
      <w:tblGrid>
        <w:gridCol w:w="2437"/>
        <w:gridCol w:w="1238"/>
        <w:gridCol w:w="1238"/>
        <w:gridCol w:w="1238"/>
        <w:gridCol w:w="2399"/>
      </w:tblGrid>
      <w:tr w:rsidR="00FC737D" w14:paraId="26EBFF3F" w14:textId="77777777" w:rsidTr="00FC737D">
        <w:tc>
          <w:tcPr>
            <w:tcW w:w="2437" w:type="dxa"/>
          </w:tcPr>
          <w:p w14:paraId="5071803C" w14:textId="521DE95A" w:rsidR="00FC737D" w:rsidRDefault="00FC737D" w:rsidP="00D45442">
            <w:r>
              <w:t>Table Name</w:t>
            </w:r>
          </w:p>
        </w:tc>
        <w:tc>
          <w:tcPr>
            <w:tcW w:w="1238" w:type="dxa"/>
          </w:tcPr>
          <w:p w14:paraId="244CA0B8" w14:textId="555FB220" w:rsidR="00FC737D" w:rsidRDefault="00FC737D" w:rsidP="00D45442">
            <w:r>
              <w:t>Format</w:t>
            </w:r>
          </w:p>
        </w:tc>
        <w:tc>
          <w:tcPr>
            <w:tcW w:w="1238" w:type="dxa"/>
          </w:tcPr>
          <w:p w14:paraId="2595408B" w14:textId="1EA9C014" w:rsidR="00FC737D" w:rsidRDefault="00FC737D" w:rsidP="00D45442">
            <w:r>
              <w:t>Size</w:t>
            </w:r>
          </w:p>
        </w:tc>
        <w:tc>
          <w:tcPr>
            <w:tcW w:w="1238" w:type="dxa"/>
          </w:tcPr>
          <w:p w14:paraId="2F391FFE" w14:textId="731162E3" w:rsidR="00FC737D" w:rsidRDefault="00FC737D" w:rsidP="00D45442">
            <w:r>
              <w:t>No. of Rows</w:t>
            </w:r>
          </w:p>
        </w:tc>
        <w:tc>
          <w:tcPr>
            <w:tcW w:w="2399" w:type="dxa"/>
          </w:tcPr>
          <w:p w14:paraId="2D516713" w14:textId="1A5AFA18" w:rsidR="00FC737D" w:rsidRDefault="00FC737D" w:rsidP="00D45442">
            <w:r>
              <w:t>Description</w:t>
            </w:r>
          </w:p>
        </w:tc>
      </w:tr>
      <w:tr w:rsidR="00FC737D" w14:paraId="3D4CBDC9" w14:textId="77777777" w:rsidTr="00FC737D">
        <w:tc>
          <w:tcPr>
            <w:tcW w:w="2437" w:type="dxa"/>
          </w:tcPr>
          <w:p w14:paraId="46ABE855" w14:textId="3F95B2DF" w:rsidR="00FC737D" w:rsidRDefault="00FC737D" w:rsidP="00D45442">
            <w:r w:rsidRPr="00853943">
              <w:t>meshblock_concordance</w:t>
            </w:r>
          </w:p>
        </w:tc>
        <w:tc>
          <w:tcPr>
            <w:tcW w:w="1238" w:type="dxa"/>
          </w:tcPr>
          <w:p w14:paraId="6A9DED74" w14:textId="77777777" w:rsidR="00FC737D" w:rsidRDefault="00FC737D" w:rsidP="00523E80"/>
        </w:tc>
        <w:tc>
          <w:tcPr>
            <w:tcW w:w="1238" w:type="dxa"/>
          </w:tcPr>
          <w:p w14:paraId="641B5EA4" w14:textId="2ABE8916" w:rsidR="00FC737D" w:rsidRDefault="00FC737D" w:rsidP="00523E80"/>
        </w:tc>
        <w:tc>
          <w:tcPr>
            <w:tcW w:w="1238" w:type="dxa"/>
          </w:tcPr>
          <w:p w14:paraId="6CE01981" w14:textId="69D9D05D" w:rsidR="00FC737D" w:rsidRDefault="00FC737D" w:rsidP="00523E80"/>
        </w:tc>
        <w:tc>
          <w:tcPr>
            <w:tcW w:w="2399" w:type="dxa"/>
          </w:tcPr>
          <w:p w14:paraId="4BFCD38E" w14:textId="3D8D32BC" w:rsidR="00FC737D" w:rsidRDefault="00FC737D" w:rsidP="00523E80">
            <w:r>
              <w:t xml:space="preserve">Meshblock to </w:t>
            </w:r>
            <w:r w:rsidRPr="00853943">
              <w:t>meshblock concordance</w:t>
            </w:r>
            <w:r>
              <w:t>,</w:t>
            </w:r>
            <w:r w:rsidRPr="00853943">
              <w:t xml:space="preserve"> listing every meshblock </w:t>
            </w:r>
            <w:r>
              <w:t xml:space="preserve">in the neighbourhood of another meshblock.  Neighbourhood of a source meshblock is defined as a meshblock that has part or all of it's area </w:t>
            </w:r>
            <w:r w:rsidRPr="00853943">
              <w:t>overlapped by</w:t>
            </w:r>
            <w:r>
              <w:t xml:space="preserve"> various sized buffers</w:t>
            </w:r>
            <w:r w:rsidRPr="00853943">
              <w:t xml:space="preserve"> from centroid of </w:t>
            </w:r>
            <w:r>
              <w:t>the source meshblock</w:t>
            </w:r>
          </w:p>
        </w:tc>
      </w:tr>
      <w:tr w:rsidR="00FC737D" w14:paraId="7EC4D0EF" w14:textId="77777777" w:rsidTr="00FC737D">
        <w:tc>
          <w:tcPr>
            <w:tcW w:w="2437" w:type="dxa"/>
          </w:tcPr>
          <w:p w14:paraId="4419A1A2" w14:textId="19E9DD25" w:rsidR="00FC737D" w:rsidRDefault="00FC737D" w:rsidP="00D45442">
            <w:r w:rsidRPr="00853943">
              <w:t>meshblock_detail</w:t>
            </w:r>
          </w:p>
        </w:tc>
        <w:tc>
          <w:tcPr>
            <w:tcW w:w="1238" w:type="dxa"/>
          </w:tcPr>
          <w:p w14:paraId="13BCA94A" w14:textId="77777777" w:rsidR="00FC737D" w:rsidRPr="00853943" w:rsidRDefault="00FC737D" w:rsidP="00D45442"/>
        </w:tc>
        <w:tc>
          <w:tcPr>
            <w:tcW w:w="1238" w:type="dxa"/>
          </w:tcPr>
          <w:p w14:paraId="7B46C22C" w14:textId="47AB5A86" w:rsidR="00FC737D" w:rsidRPr="00853943" w:rsidRDefault="00FC737D" w:rsidP="00D45442"/>
        </w:tc>
        <w:tc>
          <w:tcPr>
            <w:tcW w:w="1238" w:type="dxa"/>
          </w:tcPr>
          <w:p w14:paraId="5770445F" w14:textId="090AB823" w:rsidR="00FC737D" w:rsidRPr="00853943" w:rsidRDefault="00FC737D" w:rsidP="00D45442"/>
        </w:tc>
        <w:tc>
          <w:tcPr>
            <w:tcW w:w="2399" w:type="dxa"/>
          </w:tcPr>
          <w:p w14:paraId="265AA6FC" w14:textId="6C3F6771" w:rsidR="00FC737D" w:rsidRDefault="00FC737D" w:rsidP="00D45442">
            <w:r w:rsidRPr="00853943">
              <w:t xml:space="preserve">Summary </w:t>
            </w:r>
            <w:r>
              <w:t xml:space="preserve">statistics </w:t>
            </w:r>
            <w:r w:rsidRPr="00853943">
              <w:t>of each meshblock</w:t>
            </w:r>
            <w:r>
              <w:t xml:space="preserve">, including the area, number of people and dwellings, the land use </w:t>
            </w:r>
            <w:r>
              <w:lastRenderedPageBreak/>
              <w:t xml:space="preserve">category, and which remoteness category and SA1 it belongs to. </w:t>
            </w:r>
          </w:p>
        </w:tc>
      </w:tr>
      <w:tr w:rsidR="00FC737D" w14:paraId="424C74D4" w14:textId="77777777" w:rsidTr="00FC737D">
        <w:tc>
          <w:tcPr>
            <w:tcW w:w="2437" w:type="dxa"/>
          </w:tcPr>
          <w:p w14:paraId="5F90544A" w14:textId="097B97AB" w:rsidR="00FC737D" w:rsidRDefault="00FC737D" w:rsidP="00D45442">
            <w:r w:rsidRPr="00853943">
              <w:lastRenderedPageBreak/>
              <w:t>meshblock_statistics</w:t>
            </w:r>
          </w:p>
        </w:tc>
        <w:tc>
          <w:tcPr>
            <w:tcW w:w="1238" w:type="dxa"/>
          </w:tcPr>
          <w:p w14:paraId="59DA2B82" w14:textId="77777777" w:rsidR="00FC737D" w:rsidRDefault="00FC737D" w:rsidP="00523E80"/>
        </w:tc>
        <w:tc>
          <w:tcPr>
            <w:tcW w:w="1238" w:type="dxa"/>
          </w:tcPr>
          <w:p w14:paraId="1BD0381F" w14:textId="47B730DB" w:rsidR="00FC737D" w:rsidRDefault="00FC737D" w:rsidP="00523E80"/>
        </w:tc>
        <w:tc>
          <w:tcPr>
            <w:tcW w:w="1238" w:type="dxa"/>
          </w:tcPr>
          <w:p w14:paraId="42DE7EB5" w14:textId="6493F94F" w:rsidR="00FC737D" w:rsidRDefault="00FC737D" w:rsidP="00523E80"/>
        </w:tc>
        <w:tc>
          <w:tcPr>
            <w:tcW w:w="2399" w:type="dxa"/>
          </w:tcPr>
          <w:p w14:paraId="3EFE7147" w14:textId="08FBE720" w:rsidR="00FC737D" w:rsidRDefault="00FC737D" w:rsidP="00523E80">
            <w:r>
              <w:t>A summary of the n</w:t>
            </w:r>
            <w:r w:rsidRPr="00853943">
              <w:t xml:space="preserve">eighbourhood </w:t>
            </w:r>
            <w:r>
              <w:t>of each source meshblock, where neighbourhood includes the details of meshblocks within a certain distance from from the centroid of the source meshblock</w:t>
            </w:r>
          </w:p>
        </w:tc>
      </w:tr>
      <w:tr w:rsidR="00FC737D" w14:paraId="09C155C3" w14:textId="77777777" w:rsidTr="00FC737D">
        <w:tc>
          <w:tcPr>
            <w:tcW w:w="2437" w:type="dxa"/>
          </w:tcPr>
          <w:p w14:paraId="0A2AC029" w14:textId="01E0B584" w:rsidR="00FC737D" w:rsidRDefault="00FC737D" w:rsidP="00D45442">
            <w:r w:rsidRPr="00853943">
              <w:t>remote_detail</w:t>
            </w:r>
          </w:p>
        </w:tc>
        <w:tc>
          <w:tcPr>
            <w:tcW w:w="1238" w:type="dxa"/>
          </w:tcPr>
          <w:p w14:paraId="748B4C73" w14:textId="77777777" w:rsidR="00FC737D" w:rsidRDefault="00FC737D" w:rsidP="00523E80"/>
        </w:tc>
        <w:tc>
          <w:tcPr>
            <w:tcW w:w="1238" w:type="dxa"/>
          </w:tcPr>
          <w:p w14:paraId="60257D1C" w14:textId="21C3EDEC" w:rsidR="00FC737D" w:rsidRDefault="00FC737D" w:rsidP="00523E80"/>
        </w:tc>
        <w:tc>
          <w:tcPr>
            <w:tcW w:w="1238" w:type="dxa"/>
          </w:tcPr>
          <w:p w14:paraId="2BD4CD39" w14:textId="1E05D0BC" w:rsidR="00FC737D" w:rsidRDefault="00FC737D" w:rsidP="00523E80"/>
        </w:tc>
        <w:tc>
          <w:tcPr>
            <w:tcW w:w="2399" w:type="dxa"/>
          </w:tcPr>
          <w:p w14:paraId="251AA1E3" w14:textId="6CAFB58D" w:rsidR="00FC737D" w:rsidRDefault="00FC737D" w:rsidP="00523E80">
            <w:r>
              <w:t xml:space="preserve">The description of each remoteness </w:t>
            </w:r>
            <w:r w:rsidRPr="00853943">
              <w:t>category</w:t>
            </w:r>
          </w:p>
        </w:tc>
      </w:tr>
      <w:tr w:rsidR="00FC737D" w14:paraId="0B83C51F" w14:textId="77777777" w:rsidTr="00FC737D">
        <w:tc>
          <w:tcPr>
            <w:tcW w:w="2437" w:type="dxa"/>
          </w:tcPr>
          <w:p w14:paraId="5903DA94" w14:textId="33660C30" w:rsidR="00FC737D" w:rsidRDefault="00FC737D" w:rsidP="00D45442">
            <w:commentRangeStart w:id="50"/>
            <w:r w:rsidRPr="00853943">
              <w:t>sa1_seifa</w:t>
            </w:r>
          </w:p>
        </w:tc>
        <w:tc>
          <w:tcPr>
            <w:tcW w:w="1238" w:type="dxa"/>
          </w:tcPr>
          <w:p w14:paraId="7D3F9760" w14:textId="77777777" w:rsidR="00FC737D" w:rsidRDefault="00FC737D" w:rsidP="00523E80"/>
        </w:tc>
        <w:tc>
          <w:tcPr>
            <w:tcW w:w="1238" w:type="dxa"/>
          </w:tcPr>
          <w:p w14:paraId="666E1DDF" w14:textId="1F00D030" w:rsidR="00FC737D" w:rsidRDefault="00FC737D" w:rsidP="00523E80"/>
        </w:tc>
        <w:tc>
          <w:tcPr>
            <w:tcW w:w="1238" w:type="dxa"/>
          </w:tcPr>
          <w:p w14:paraId="13A0BE67" w14:textId="193D7996" w:rsidR="00FC737D" w:rsidRDefault="00FC737D" w:rsidP="00523E80"/>
        </w:tc>
        <w:tc>
          <w:tcPr>
            <w:tcW w:w="2399" w:type="dxa"/>
          </w:tcPr>
          <w:p w14:paraId="03E53736" w14:textId="1DD1C5DF" w:rsidR="00FC737D" w:rsidRDefault="00FC737D" w:rsidP="00523E80">
            <w:r>
              <w:t xml:space="preserve">SEIFA statistics </w:t>
            </w:r>
            <w:r w:rsidRPr="00853943">
              <w:t xml:space="preserve">at </w:t>
            </w:r>
            <w:r>
              <w:t xml:space="preserve">the </w:t>
            </w:r>
            <w:r w:rsidRPr="00853943">
              <w:t>SA1 granularity</w:t>
            </w:r>
            <w:r>
              <w:t>.</w:t>
            </w:r>
            <w:commentRangeEnd w:id="50"/>
            <w:r>
              <w:rPr>
                <w:rStyle w:val="CommentReference"/>
              </w:rPr>
              <w:commentReference w:id="50"/>
            </w:r>
          </w:p>
        </w:tc>
      </w:tr>
    </w:tbl>
    <w:p w14:paraId="558B3328" w14:textId="77777777" w:rsidR="00AC06FA" w:rsidRDefault="00AC06FA" w:rsidP="00D45442"/>
    <w:p w14:paraId="729B53BF" w14:textId="77777777" w:rsidR="00AC06FA" w:rsidRDefault="00AC06FA" w:rsidP="00D45442"/>
    <w:p w14:paraId="5E2C55CE" w14:textId="77777777" w:rsidR="004E0C09" w:rsidRPr="0033109F" w:rsidRDefault="004E0C09" w:rsidP="004E0C09"/>
    <w:p w14:paraId="1BD3F870" w14:textId="77777777" w:rsidR="00C658AC" w:rsidRDefault="00C658AC" w:rsidP="006A42F1">
      <w:pPr>
        <w:pStyle w:val="Heading3"/>
        <w:spacing w:before="0" w:after="0"/>
      </w:pPr>
      <w:r w:rsidRPr="0033109F">
        <w:t>Technical Validation</w:t>
      </w:r>
    </w:p>
    <w:p w14:paraId="20A215E7" w14:textId="77777777" w:rsidR="001A1958" w:rsidRDefault="001A1958" w:rsidP="001A1958"/>
    <w:p w14:paraId="1D062CA4" w14:textId="646F6EF4" w:rsidR="000057E8" w:rsidRDefault="000057E8" w:rsidP="001A1958">
      <w:commentRangeStart w:id="51"/>
      <w:r>
        <w:t xml:space="preserve">The graph below shows that most </w:t>
      </w:r>
      <w:r w:rsidR="00534D33">
        <w:t xml:space="preserve">MB radii </w:t>
      </w:r>
      <w:r>
        <w:t>cover</w:t>
      </w:r>
      <w:r w:rsidR="00534D33">
        <w:t>ed</w:t>
      </w:r>
      <w:r>
        <w:t xml:space="preserve"> </w:t>
      </w:r>
      <w:r w:rsidR="00534D33">
        <w:t xml:space="preserve">an area equivalent to the </w:t>
      </w:r>
      <w:r w:rsidR="00252466">
        <w:t xml:space="preserve">relevant </w:t>
      </w:r>
      <w:r w:rsidR="00BB626C">
        <w:t>buffer</w:t>
      </w:r>
      <w:r w:rsidR="00252466">
        <w:t xml:space="preserve"> </w:t>
      </w:r>
      <w:r w:rsidR="00534D33">
        <w:t>(for example,</w:t>
      </w:r>
      <w:r w:rsidR="00573E49">
        <w:t xml:space="preserve"> MBs with a</w:t>
      </w:r>
      <w:r w:rsidR="00534D33">
        <w:t xml:space="preserve"> </w:t>
      </w:r>
      <w:r w:rsidR="00252466">
        <w:t>5</w:t>
      </w:r>
      <w:r w:rsidR="00534D33">
        <w:t xml:space="preserve">-kilometre </w:t>
      </w:r>
      <w:r w:rsidR="00252466">
        <w:t>radius results in a</w:t>
      </w:r>
      <w:r w:rsidR="00573E49">
        <w:t xml:space="preserve"> buffer </w:t>
      </w:r>
      <w:r w:rsidR="00252466">
        <w:t>area of</w:t>
      </w:r>
      <w:r w:rsidR="00573E49">
        <w:t xml:space="preserve"> approximately </w:t>
      </w:r>
      <w:r w:rsidR="00534D33">
        <w:t>7</w:t>
      </w:r>
      <w:r w:rsidR="00573E49">
        <w:t>9</w:t>
      </w:r>
      <w:r w:rsidR="00534D33">
        <w:t xml:space="preserve"> square kilometres)</w:t>
      </w:r>
      <w:r>
        <w:t xml:space="preserve">.  </w:t>
      </w:r>
      <w:commentRangeEnd w:id="51"/>
      <w:r w:rsidR="001671B0">
        <w:rPr>
          <w:rStyle w:val="CommentReference"/>
        </w:rPr>
        <w:commentReference w:id="51"/>
      </w:r>
      <w:r w:rsidR="002B4FDB" w:rsidRPr="002B4FDB">
        <w:t xml:space="preserve"> </w:t>
      </w:r>
      <w:commentRangeStart w:id="52"/>
      <w:r w:rsidR="002B4FDB">
        <w:t xml:space="preserve">Technical validation </w:t>
      </w:r>
      <w:commentRangeEnd w:id="52"/>
      <w:r w:rsidR="00D84AF8">
        <w:rPr>
          <w:rStyle w:val="CommentReference"/>
        </w:rPr>
        <w:commentReference w:id="52"/>
      </w:r>
      <w:r w:rsidR="00252466">
        <w:t xml:space="preserve">involved </w:t>
      </w:r>
      <w:r w:rsidR="002B4FDB">
        <w:t xml:space="preserve">confirming </w:t>
      </w:r>
      <w:r w:rsidR="00252466">
        <w:t xml:space="preserve">that the MBs covered under the radii were accurate. To do this, </w:t>
      </w:r>
      <w:r w:rsidR="002B4FDB">
        <w:t xml:space="preserve">MBs which did not </w:t>
      </w:r>
      <w:r w:rsidR="00252466">
        <w:t xml:space="preserve">produce </w:t>
      </w:r>
      <w:r w:rsidR="002B4FDB">
        <w:t xml:space="preserve">land-use areas equivalent to the area of the relevant </w:t>
      </w:r>
      <w:r w:rsidR="00252466">
        <w:t>radii were investigated</w:t>
      </w:r>
      <w:r w:rsidR="002B4FDB">
        <w:t xml:space="preserve">. </w:t>
      </w:r>
      <w:commentRangeStart w:id="53"/>
      <w:r w:rsidR="002B4FDB">
        <w:t>One-hundred</w:t>
      </w:r>
      <w:r w:rsidR="001671B0">
        <w:t xml:space="preserve"> random </w:t>
      </w:r>
      <w:r w:rsidR="002B4FDB">
        <w:t>MB centroids were reviewed</w:t>
      </w:r>
      <w:r w:rsidR="001671B0">
        <w:t xml:space="preserve">. </w:t>
      </w:r>
      <w:r w:rsidR="002B4FDB">
        <w:t xml:space="preserve">Cases </w:t>
      </w:r>
      <w:r w:rsidR="001671B0">
        <w:t xml:space="preserve">confirmed that </w:t>
      </w:r>
      <w:r w:rsidR="00252466">
        <w:t xml:space="preserve">these </w:t>
      </w:r>
      <w:r w:rsidR="001671B0">
        <w:t>MB</w:t>
      </w:r>
      <w:r w:rsidR="00252466">
        <w:t xml:space="preserve"> buffers </w:t>
      </w:r>
      <w:r>
        <w:t xml:space="preserve">covered geography contained </w:t>
      </w:r>
      <w:r w:rsidR="002B4FDB">
        <w:t xml:space="preserve">in </w:t>
      </w:r>
      <w:r>
        <w:t xml:space="preserve">space that was not covered by a </w:t>
      </w:r>
      <w:r w:rsidR="002B4FDB">
        <w:t>MB</w:t>
      </w:r>
      <w:r>
        <w:t xml:space="preserve">.  </w:t>
      </w:r>
      <w:commentRangeEnd w:id="53"/>
      <w:r w:rsidR="00252466">
        <w:rPr>
          <w:rStyle w:val="CommentReference"/>
        </w:rPr>
        <w:commentReference w:id="53"/>
      </w:r>
      <w:r w:rsidR="00B07C38">
        <w:t xml:space="preserve">At its most extreme, </w:t>
      </w:r>
      <w:r w:rsidR="00252466">
        <w:t xml:space="preserve">the MB </w:t>
      </w:r>
      <w:r w:rsidR="00B07C38">
        <w:t xml:space="preserve">was a small island, and the </w:t>
      </w:r>
      <w:r>
        <w:t xml:space="preserve">buffer </w:t>
      </w:r>
      <w:r w:rsidR="00B07C38">
        <w:t xml:space="preserve">covered </w:t>
      </w:r>
      <w:r w:rsidR="00252466">
        <w:t xml:space="preserve">an </w:t>
      </w:r>
      <w:r w:rsidR="00B07C38">
        <w:t>ocean</w:t>
      </w:r>
      <w:r w:rsidR="00252466">
        <w:t xml:space="preserve"> (please see Figure – below)</w:t>
      </w:r>
      <w:r>
        <w:t xml:space="preserve">.  </w:t>
      </w:r>
      <w:r w:rsidR="004F5D0B">
        <w:t xml:space="preserve"> </w:t>
      </w:r>
      <w:r w:rsidR="00252466">
        <w:t xml:space="preserve">These cases were handled </w:t>
      </w:r>
      <w:r w:rsidR="00B07C38">
        <w:t>by calculating the neighbourhood land use proportion based on the total buffer intersection area, rather than the area of the actual buffer.</w:t>
      </w:r>
    </w:p>
    <w:p w14:paraId="35E5D42A" w14:textId="77777777" w:rsidR="00B07C38" w:rsidRDefault="00B07C38" w:rsidP="001A1958"/>
    <w:p w14:paraId="578D67A9" w14:textId="77777777" w:rsidR="00573E49" w:rsidRDefault="00573E49" w:rsidP="00573E49">
      <w:pPr>
        <w:keepNext/>
      </w:pPr>
      <w:r>
        <w:rPr>
          <w:noProof/>
          <w:lang w:val="en-AU" w:eastAsia="en-AU"/>
        </w:rPr>
        <w:drawing>
          <wp:inline distT="0" distB="0" distL="0" distR="0" wp14:anchorId="217627A8" wp14:editId="4CDC2116">
            <wp:extent cx="4631055" cy="3162300"/>
            <wp:effectExtent l="0" t="0" r="0" b="0"/>
            <wp:docPr id="5" name="Picture 5" descr="../../../../../screenshots/Selection_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election_08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1055" cy="3162300"/>
                    </a:xfrm>
                    <a:prstGeom prst="rect">
                      <a:avLst/>
                    </a:prstGeom>
                    <a:noFill/>
                    <a:ln>
                      <a:noFill/>
                    </a:ln>
                  </pic:spPr>
                </pic:pic>
              </a:graphicData>
            </a:graphic>
          </wp:inline>
        </w:drawing>
      </w:r>
    </w:p>
    <w:p w14:paraId="66CEAAAA" w14:textId="77777777" w:rsidR="00573E49" w:rsidRDefault="00573E49" w:rsidP="00573E49">
      <w:pPr>
        <w:pStyle w:val="Caption"/>
      </w:pPr>
      <w:bookmarkStart w:id="54" w:name="_Ref50618108"/>
      <w:r>
        <w:t xml:space="preserve">Figure </w:t>
      </w:r>
      <w:r w:rsidR="00B143D6">
        <w:fldChar w:fldCharType="begin"/>
      </w:r>
      <w:r w:rsidR="00B143D6">
        <w:instrText xml:space="preserve"> SEQ Figure \* ARABIC </w:instrText>
      </w:r>
      <w:r w:rsidR="00B143D6">
        <w:fldChar w:fldCharType="separate"/>
      </w:r>
      <w:r>
        <w:rPr>
          <w:noProof/>
        </w:rPr>
        <w:t>4</w:t>
      </w:r>
      <w:r w:rsidR="00B143D6">
        <w:rPr>
          <w:noProof/>
        </w:rPr>
        <w:fldChar w:fldCharType="end"/>
      </w:r>
      <w:bookmarkEnd w:id="54"/>
      <w:r>
        <w:t xml:space="preserve"> - Five km buffer around meshblock </w:t>
      </w:r>
      <w:r w:rsidRPr="00DB27D3">
        <w:t>10977061000</w:t>
      </w:r>
      <w:r>
        <w:t xml:space="preserve"> centroid</w:t>
      </w:r>
      <w:r>
        <w:rPr>
          <w:noProof/>
        </w:rPr>
        <w:t>.</w:t>
      </w:r>
    </w:p>
    <w:p w14:paraId="50F2CFE7" w14:textId="1CEC02E3" w:rsidR="00B07C38" w:rsidRDefault="00B07C38" w:rsidP="00B07C38">
      <w:pPr>
        <w:pStyle w:val="Caption"/>
      </w:pPr>
    </w:p>
    <w:p w14:paraId="63699C51" w14:textId="77777777" w:rsidR="00B07C38" w:rsidRDefault="00B07C38" w:rsidP="001A1958"/>
    <w:p w14:paraId="7324ED67" w14:textId="703AE15C" w:rsidR="00B07C38" w:rsidRDefault="00573E49" w:rsidP="00B07C38">
      <w:commentRangeStart w:id="55"/>
      <w:r>
        <w:t xml:space="preserve">Limitations of this dataset surround the land-use measure for MBs that were broken-up. In these instances, the </w:t>
      </w:r>
      <w:r w:rsidR="00B07C38">
        <w:t>centroid</w:t>
      </w:r>
      <w:r>
        <w:t xml:space="preserve"> may not have been located within the MB</w:t>
      </w:r>
      <w:r w:rsidR="00B07C38">
        <w:t xml:space="preserve">.  This </w:t>
      </w:r>
      <w:r>
        <w:t xml:space="preserve">largely </w:t>
      </w:r>
      <w:r w:rsidR="00B07C38">
        <w:t>occurred when the describe</w:t>
      </w:r>
      <w:r>
        <w:t>d</w:t>
      </w:r>
      <w:r w:rsidR="00B07C38">
        <w:t xml:space="preserve"> a set of small islands</w:t>
      </w:r>
      <w:commentRangeEnd w:id="55"/>
      <w:r>
        <w:rPr>
          <w:rStyle w:val="CommentReference"/>
        </w:rPr>
        <w:commentReference w:id="55"/>
      </w:r>
      <w:r w:rsidR="00B07C38">
        <w:t xml:space="preserve">.  This is a problem with using </w:t>
      </w:r>
      <w:r>
        <w:t xml:space="preserve">centroids as a measure of </w:t>
      </w:r>
      <w:r w:rsidR="00B07C38">
        <w:t xml:space="preserve">.  </w:t>
      </w:r>
    </w:p>
    <w:p w14:paraId="13EB93A9" w14:textId="77777777" w:rsidR="00B07C38" w:rsidRDefault="00B07C38" w:rsidP="001A1958"/>
    <w:p w14:paraId="725FF263" w14:textId="77777777" w:rsidR="006A42F1" w:rsidRPr="0033109F" w:rsidRDefault="006A42F1" w:rsidP="006A42F1">
      <w:pPr>
        <w:rPr>
          <w:b/>
        </w:rPr>
      </w:pPr>
    </w:p>
    <w:p w14:paraId="1FFBEEE3" w14:textId="683831A5" w:rsidR="00DD2C29" w:rsidRDefault="00994267" w:rsidP="00DD2C29">
      <w:pPr>
        <w:pStyle w:val="Heading3"/>
      </w:pPr>
      <w:r>
        <w:t>Code A</w:t>
      </w:r>
      <w:r w:rsidR="00DD2C29" w:rsidRPr="00B60457">
        <w:t>vailability</w:t>
      </w:r>
    </w:p>
    <w:p w14:paraId="3E2752D4" w14:textId="77777777" w:rsidR="00DF1895" w:rsidRDefault="00DF1895" w:rsidP="00DF1895"/>
    <w:p w14:paraId="041A413F" w14:textId="232924D7" w:rsidR="00DF1895" w:rsidRPr="00DF1895" w:rsidRDefault="00DF1895" w:rsidP="00DF1895">
      <w:r>
        <w:t>The data load scripts, SQL code and R code can be found at http://github.com/dewoller/australia_neighbourhoods.</w:t>
      </w:r>
    </w:p>
    <w:p w14:paraId="32B9AE2E" w14:textId="77777777" w:rsidR="00A968F1" w:rsidRPr="00A968F1" w:rsidRDefault="00A968F1" w:rsidP="00A968F1"/>
    <w:p w14:paraId="171D4F07" w14:textId="77777777" w:rsidR="006A42F1" w:rsidRPr="0033109F" w:rsidRDefault="006A42F1" w:rsidP="006A42F1"/>
    <w:p w14:paraId="5A6D6B13" w14:textId="77777777" w:rsidR="00467ECA" w:rsidRPr="0033109F" w:rsidRDefault="00467ECA" w:rsidP="006A42F1">
      <w:pPr>
        <w:pStyle w:val="Heading3"/>
        <w:spacing w:before="0" w:after="0"/>
      </w:pPr>
      <w:r w:rsidRPr="0033109F">
        <w:t>Acknowledgements</w:t>
      </w:r>
    </w:p>
    <w:p w14:paraId="32B1A633" w14:textId="77777777" w:rsidR="00467ECA" w:rsidRDefault="00467ECA" w:rsidP="006A42F1">
      <w:r w:rsidRPr="0033109F">
        <w:t>T</w:t>
      </w:r>
      <w:r w:rsidR="00281EFD">
        <w:t>he Acknowledgements should contain t</w:t>
      </w:r>
      <w:r w:rsidRPr="0033109F">
        <w:t>ext acknowledging non-author contributors. Acknowledgements should be brief, and should not include thanks to</w:t>
      </w:r>
      <w:r w:rsidR="006D2C30" w:rsidRPr="0033109F">
        <w:t xml:space="preserve"> anonymous referees and editors</w:t>
      </w:r>
      <w:r w:rsidRPr="0033109F">
        <w:t xml:space="preserve"> or effusive comments. Grant or contribution numbers may be acknowledged.</w:t>
      </w:r>
    </w:p>
    <w:p w14:paraId="6441B463" w14:textId="77777777" w:rsidR="006A42F1" w:rsidRPr="0033109F" w:rsidRDefault="006A42F1" w:rsidP="006A42F1"/>
    <w:p w14:paraId="47B22D34" w14:textId="4CA82D9B" w:rsidR="003A5F03" w:rsidRPr="0033109F" w:rsidRDefault="00C00950" w:rsidP="006A42F1">
      <w:pPr>
        <w:pStyle w:val="Heading3"/>
        <w:spacing w:before="0" w:after="0"/>
      </w:pPr>
      <w:r w:rsidRPr="0033109F">
        <w:t xml:space="preserve">Author </w:t>
      </w:r>
      <w:r w:rsidR="007D356C">
        <w:t>c</w:t>
      </w:r>
      <w:r w:rsidR="003A5F03" w:rsidRPr="0033109F">
        <w:t>ontributions</w:t>
      </w:r>
    </w:p>
    <w:p w14:paraId="197D0BAB" w14:textId="77777777" w:rsidR="003A5F03" w:rsidRPr="0033109F" w:rsidRDefault="00281EFD" w:rsidP="006A42F1">
      <w:r>
        <w:t xml:space="preserve">Each author’s contribution to the work should be described briefly, on a separate line, in the Author Contributions section. </w:t>
      </w:r>
    </w:p>
    <w:p w14:paraId="27350BDF" w14:textId="77777777" w:rsidR="006C2EB6" w:rsidRPr="0033109F" w:rsidRDefault="006C2EB6" w:rsidP="006A42F1"/>
    <w:p w14:paraId="3915359D" w14:textId="122418BD" w:rsidR="00467ECA" w:rsidRPr="0033109F" w:rsidRDefault="00467ECA" w:rsidP="006A42F1">
      <w:pPr>
        <w:pStyle w:val="Heading3"/>
        <w:spacing w:before="0" w:after="0"/>
      </w:pPr>
      <w:r w:rsidRPr="0033109F">
        <w:t xml:space="preserve">Competing </w:t>
      </w:r>
      <w:r w:rsidR="007D356C">
        <w:t>i</w:t>
      </w:r>
      <w:r w:rsidRPr="0033109F">
        <w:t>nterests</w:t>
      </w:r>
    </w:p>
    <w:p w14:paraId="7DB6AC70" w14:textId="0AC439A0" w:rsidR="00467ECA" w:rsidRDefault="00467ECA" w:rsidP="006A42F1">
      <w:pPr>
        <w:pStyle w:val="NormalWeb"/>
        <w:spacing w:before="0" w:beforeAutospacing="0" w:after="0" w:afterAutospacing="0"/>
      </w:pPr>
      <w:r w:rsidRPr="0033109F">
        <w:t xml:space="preserve">A competing interests statement is required for all papers </w:t>
      </w:r>
      <w:r w:rsidR="00281EFD">
        <w:t xml:space="preserve">accepted by and </w:t>
      </w:r>
      <w:r w:rsidRPr="0033109F">
        <w:t xml:space="preserve">published in </w:t>
      </w:r>
      <w:r w:rsidRPr="0033109F">
        <w:rPr>
          <w:i/>
        </w:rPr>
        <w:t>Scientific Data</w:t>
      </w:r>
      <w:r w:rsidRPr="0033109F">
        <w:t xml:space="preserve">. If there is no conflict of interest, a statement declaring this </w:t>
      </w:r>
      <w:r w:rsidR="00281EFD">
        <w:t>must</w:t>
      </w:r>
      <w:r w:rsidR="00281EFD" w:rsidRPr="0033109F">
        <w:t xml:space="preserve"> </w:t>
      </w:r>
      <w:r w:rsidRPr="0033109F">
        <w:t>still be included in the manuscript.</w:t>
      </w:r>
    </w:p>
    <w:p w14:paraId="64022DCF" w14:textId="77777777" w:rsidR="006A42F1" w:rsidRPr="0033109F" w:rsidRDefault="006A42F1" w:rsidP="006A42F1">
      <w:pPr>
        <w:pStyle w:val="NormalWeb"/>
        <w:spacing w:before="0" w:beforeAutospacing="0" w:after="0" w:afterAutospacing="0"/>
      </w:pPr>
    </w:p>
    <w:p w14:paraId="42A45868" w14:textId="4A0BAFEA" w:rsidR="00C658AC" w:rsidRPr="0033109F" w:rsidRDefault="004E0C09" w:rsidP="006A42F1">
      <w:pPr>
        <w:pStyle w:val="Heading3"/>
        <w:spacing w:before="0" w:after="0"/>
      </w:pPr>
      <w:r>
        <w:t>Figures</w:t>
      </w:r>
    </w:p>
    <w:p w14:paraId="3F53C38E" w14:textId="77777777" w:rsidR="004E0C09" w:rsidRDefault="004E0C09" w:rsidP="004E0C09">
      <w:r>
        <w:t>Figure images should be provided as separate files and should be referred to using a consistent numbering scheme through the entire Data Descriptor. In most cases, a Data Descriptor should not contain more than three figures, but more may be allowed when needed. We discourage the inclusion of figures in the Supplementary Information – all key figures should be included here in the main Figure section.</w:t>
      </w:r>
    </w:p>
    <w:p w14:paraId="0B81E64C" w14:textId="77777777" w:rsidR="004E0C09" w:rsidRDefault="004E0C09" w:rsidP="004E0C09"/>
    <w:p w14:paraId="116C9E92" w14:textId="77777777" w:rsidR="004E0C09" w:rsidRDefault="004E0C09" w:rsidP="004E0C09">
      <w:r>
        <w:t>For initial submissions, authors may choose to supply a single PDF with embedded figures.</w:t>
      </w:r>
    </w:p>
    <w:p w14:paraId="0F0BF9EB" w14:textId="77777777" w:rsidR="004E0C09" w:rsidRDefault="004E0C09" w:rsidP="004E0C09"/>
    <w:p w14:paraId="409D8445" w14:textId="597F6CA9" w:rsidR="006A42F1" w:rsidRDefault="004E0C09" w:rsidP="004E0C09">
      <w:r>
        <w:t>Authors are encouraged to consider creating a figure that outlines the experimental workflow(s) used to generate and analyse the data output(s).</w:t>
      </w:r>
    </w:p>
    <w:p w14:paraId="08786365" w14:textId="77777777" w:rsidR="004E0C09" w:rsidRPr="0033109F" w:rsidRDefault="004E0C09" w:rsidP="004E0C09"/>
    <w:p w14:paraId="75E815D8" w14:textId="55BD0ED9" w:rsidR="00C658AC" w:rsidRPr="0033109F" w:rsidRDefault="004E0C09" w:rsidP="006A42F1">
      <w:pPr>
        <w:pStyle w:val="Heading3"/>
        <w:spacing w:before="0" w:after="0"/>
      </w:pPr>
      <w:r>
        <w:t>Figure Legends</w:t>
      </w:r>
    </w:p>
    <w:p w14:paraId="639AE3F2" w14:textId="4FE7F6F1" w:rsidR="0034453F" w:rsidRDefault="0034453F" w:rsidP="006A42F1">
      <w:pPr>
        <w:pStyle w:val="Heading3"/>
        <w:spacing w:before="0" w:after="0"/>
        <w:rPr>
          <w:rFonts w:ascii="Calibri" w:hAnsi="Calibri" w:cs="Times New Roman"/>
          <w:b w:val="0"/>
          <w:bCs w:val="0"/>
          <w:sz w:val="22"/>
          <w:szCs w:val="22"/>
        </w:rPr>
      </w:pPr>
      <w:r w:rsidRPr="0033109F">
        <w:rPr>
          <w:rFonts w:ascii="Calibri" w:hAnsi="Calibri" w:cs="Times New Roman"/>
          <w:b w:val="0"/>
          <w:bCs w:val="0"/>
          <w:sz w:val="22"/>
          <w:szCs w:val="22"/>
        </w:rPr>
        <w:t xml:space="preserve">Figure legends begin with a brief title sentence </w:t>
      </w:r>
      <w:r w:rsidR="00281EFD">
        <w:rPr>
          <w:rFonts w:ascii="Calibri" w:hAnsi="Calibri" w:cs="Times New Roman"/>
          <w:b w:val="0"/>
          <w:bCs w:val="0"/>
          <w:sz w:val="22"/>
          <w:szCs w:val="22"/>
        </w:rPr>
        <w:t>summarizing the purpose of</w:t>
      </w:r>
      <w:r w:rsidR="00281EFD" w:rsidRPr="0033109F">
        <w:rPr>
          <w:rFonts w:ascii="Calibri" w:hAnsi="Calibri" w:cs="Times New Roman"/>
          <w:b w:val="0"/>
          <w:bCs w:val="0"/>
          <w:sz w:val="22"/>
          <w:szCs w:val="22"/>
        </w:rPr>
        <w:t xml:space="preserve"> </w:t>
      </w:r>
      <w:r w:rsidRPr="0033109F">
        <w:rPr>
          <w:rFonts w:ascii="Calibri" w:hAnsi="Calibri" w:cs="Times New Roman"/>
          <w:b w:val="0"/>
          <w:bCs w:val="0"/>
          <w:sz w:val="22"/>
          <w:szCs w:val="22"/>
        </w:rPr>
        <w:t>the figure</w:t>
      </w:r>
      <w:r w:rsidR="00281EFD">
        <w:rPr>
          <w:rFonts w:ascii="Calibri" w:hAnsi="Calibri" w:cs="Times New Roman"/>
          <w:b w:val="0"/>
          <w:bCs w:val="0"/>
          <w:sz w:val="22"/>
          <w:szCs w:val="22"/>
        </w:rPr>
        <w:t xml:space="preserve"> as a whole,</w:t>
      </w:r>
      <w:r w:rsidRPr="0033109F">
        <w:rPr>
          <w:rFonts w:ascii="Calibri" w:hAnsi="Calibri" w:cs="Times New Roman"/>
          <w:b w:val="0"/>
          <w:bCs w:val="0"/>
          <w:sz w:val="22"/>
          <w:szCs w:val="22"/>
        </w:rPr>
        <w:t xml:space="preserve"> and continue with a short description of what is shown in each pa</w:t>
      </w:r>
      <w:r w:rsidR="00E87F40" w:rsidRPr="0033109F">
        <w:rPr>
          <w:rFonts w:ascii="Calibri" w:hAnsi="Calibri" w:cs="Times New Roman"/>
          <w:b w:val="0"/>
          <w:bCs w:val="0"/>
          <w:sz w:val="22"/>
          <w:szCs w:val="22"/>
        </w:rPr>
        <w:t>nel</w:t>
      </w:r>
      <w:r w:rsidR="00281EFD">
        <w:rPr>
          <w:rFonts w:ascii="Calibri" w:hAnsi="Calibri" w:cs="Times New Roman"/>
          <w:b w:val="0"/>
          <w:bCs w:val="0"/>
          <w:sz w:val="22"/>
          <w:szCs w:val="22"/>
        </w:rPr>
        <w:t xml:space="preserve"> and an explanation of</w:t>
      </w:r>
      <w:r w:rsidRPr="0033109F">
        <w:rPr>
          <w:rFonts w:ascii="Calibri" w:hAnsi="Calibri" w:cs="Times New Roman"/>
          <w:b w:val="0"/>
          <w:bCs w:val="0"/>
          <w:sz w:val="22"/>
          <w:szCs w:val="22"/>
        </w:rPr>
        <w:t xml:space="preserve"> any symbols used. Legend</w:t>
      </w:r>
      <w:r w:rsidR="006D2C30" w:rsidRPr="0033109F">
        <w:rPr>
          <w:rFonts w:ascii="Calibri" w:hAnsi="Calibri" w:cs="Times New Roman"/>
          <w:b w:val="0"/>
          <w:bCs w:val="0"/>
          <w:sz w:val="22"/>
          <w:szCs w:val="22"/>
        </w:rPr>
        <w:t>s</w:t>
      </w:r>
      <w:r w:rsidRPr="0033109F">
        <w:rPr>
          <w:rFonts w:ascii="Calibri" w:hAnsi="Calibri" w:cs="Times New Roman"/>
          <w:b w:val="0"/>
          <w:bCs w:val="0"/>
          <w:sz w:val="22"/>
          <w:szCs w:val="22"/>
        </w:rPr>
        <w:t xml:space="preserve"> must total no more than 350 words, and may contain literature references. </w:t>
      </w:r>
      <w:r w:rsidR="00C5058C" w:rsidRPr="003674CB">
        <w:rPr>
          <w:rFonts w:ascii="Calibri" w:hAnsi="Calibri" w:cs="Times New Roman"/>
          <w:b w:val="0"/>
          <w:bCs w:val="0"/>
          <w:sz w:val="22"/>
          <w:szCs w:val="22"/>
        </w:rPr>
        <w:t>The first sentence of the legend will be used</w:t>
      </w:r>
      <w:r w:rsidR="00C5058C">
        <w:rPr>
          <w:rFonts w:ascii="Calibri" w:hAnsi="Calibri" w:cs="Times New Roman"/>
          <w:b w:val="0"/>
          <w:bCs w:val="0"/>
          <w:sz w:val="22"/>
          <w:szCs w:val="22"/>
        </w:rPr>
        <w:t xml:space="preserve"> as the title for the figure. It</w:t>
      </w:r>
      <w:r w:rsidR="00C5058C" w:rsidRPr="003674CB">
        <w:rPr>
          <w:rFonts w:ascii="Calibri" w:hAnsi="Calibri" w:cs="Times New Roman"/>
          <w:b w:val="0"/>
          <w:bCs w:val="0"/>
          <w:sz w:val="22"/>
          <w:szCs w:val="22"/>
        </w:rPr>
        <w:t xml:space="preserve"> should contain no references of any kind, including </w:t>
      </w:r>
      <w:r w:rsidR="00C5058C">
        <w:rPr>
          <w:rFonts w:ascii="Calibri" w:hAnsi="Calibri" w:cs="Times New Roman"/>
          <w:b w:val="0"/>
          <w:bCs w:val="0"/>
          <w:sz w:val="22"/>
          <w:szCs w:val="22"/>
        </w:rPr>
        <w:t xml:space="preserve">to </w:t>
      </w:r>
      <w:r w:rsidR="006A5238">
        <w:rPr>
          <w:rFonts w:ascii="Calibri" w:hAnsi="Calibri" w:cs="Times New Roman"/>
          <w:b w:val="0"/>
          <w:bCs w:val="0"/>
          <w:sz w:val="22"/>
          <w:szCs w:val="22"/>
        </w:rPr>
        <w:t>specific figure panels</w:t>
      </w:r>
      <w:r w:rsidR="00C5058C" w:rsidRPr="003674CB">
        <w:rPr>
          <w:rFonts w:ascii="Calibri" w:hAnsi="Calibri" w:cs="Times New Roman"/>
          <w:b w:val="0"/>
          <w:bCs w:val="0"/>
          <w:sz w:val="22"/>
          <w:szCs w:val="22"/>
        </w:rPr>
        <w:t>, bibliographic citations or references to other figures or panels.</w:t>
      </w:r>
    </w:p>
    <w:p w14:paraId="4827AB15" w14:textId="77777777" w:rsidR="006A42F1" w:rsidRPr="006A42F1" w:rsidRDefault="006A42F1" w:rsidP="006A42F1"/>
    <w:p w14:paraId="34DB1B3F" w14:textId="77777777" w:rsidR="00C658AC" w:rsidRPr="0033109F" w:rsidRDefault="00C658AC" w:rsidP="006A42F1">
      <w:pPr>
        <w:pStyle w:val="Heading3"/>
        <w:spacing w:before="0" w:after="0"/>
      </w:pPr>
      <w:r w:rsidRPr="0033109F">
        <w:lastRenderedPageBreak/>
        <w:t>Tables</w:t>
      </w:r>
    </w:p>
    <w:p w14:paraId="0E06674A" w14:textId="1909A0DF" w:rsidR="008C064C" w:rsidRDefault="008C064C" w:rsidP="008C064C">
      <w:r>
        <w:t xml:space="preserve">Authors are encouraged to provide one or more tables that provide basic information on the main ‘inputs’ to the study (e.g. samples, participants, or information sources) and the main data outputs of the study; </w:t>
      </w:r>
      <w:r w:rsidR="00DC6CE7">
        <w:t xml:space="preserve">also </w:t>
      </w:r>
      <w:r>
        <w:t>see the additional information on providing metadata on page 6. Tables in the manuscript should generally not be used to present primary data (i.e. measurements). Tables containing primary data should be submitted to an appropriate data repository.</w:t>
      </w:r>
    </w:p>
    <w:p w14:paraId="76C44CA7" w14:textId="77777777" w:rsidR="008C064C" w:rsidRDefault="008C064C" w:rsidP="008C064C"/>
    <w:p w14:paraId="14DDB842" w14:textId="26B534FC" w:rsidR="008144EA" w:rsidRDefault="008C064C" w:rsidP="008C064C">
      <w:r>
        <w:t>Authors may provide tables within the Word document or as separate files (tab-delimited text or Excel files). Legends, where needed, should be included in the Word document. Generally, a Data Descriptor should have fewer than ten tables, but more may be allowed when needed. Tables may be of any size, but only tables that fit onto a single printed page will be included in the PDF version of the article (up to a maximum of three).</w:t>
      </w:r>
    </w:p>
    <w:p w14:paraId="7EBDCE06" w14:textId="77777777" w:rsidR="005D0A2A" w:rsidRDefault="005D0A2A" w:rsidP="008C064C"/>
    <w:p w14:paraId="5295AD52" w14:textId="7537F4F8" w:rsidR="005D0A2A" w:rsidRDefault="005D0A2A" w:rsidP="008C064C">
      <w:r w:rsidRPr="005D0A2A">
        <w:t>Due to typesetting constraints, tables that do not fit onto a single A4 page cannot be included in the PDF version of the article and will be made available in the online version only. Any such tables must be labelled in the text as ‘Online-only’ tables and numbered separately from the main table list e.g. ‘Table 1, Table 2, Online-only Table 1’ etc.</w:t>
      </w:r>
    </w:p>
    <w:p w14:paraId="10BE7CBE" w14:textId="77777777" w:rsidR="008C064C" w:rsidRPr="0033109F" w:rsidRDefault="008C064C" w:rsidP="008C064C"/>
    <w:p w14:paraId="72701CD3" w14:textId="77777777" w:rsidR="00C658AC" w:rsidRPr="0033109F" w:rsidRDefault="00C658AC" w:rsidP="006A42F1">
      <w:pPr>
        <w:pStyle w:val="Heading3"/>
        <w:spacing w:before="0" w:after="0"/>
      </w:pPr>
      <w:r w:rsidRPr="0033109F">
        <w:t>References</w:t>
      </w:r>
    </w:p>
    <w:p w14:paraId="520EBECA" w14:textId="6D531212" w:rsidR="006F5237" w:rsidRDefault="00C658AC" w:rsidP="006A42F1">
      <w:r w:rsidRPr="0033109F">
        <w:t>Bibliographic information for any works cited in the above sections</w:t>
      </w:r>
      <w:r w:rsidR="00663142">
        <w:t xml:space="preserve">, using the standard </w:t>
      </w:r>
      <w:r w:rsidR="00663142">
        <w:rPr>
          <w:rStyle w:val="Emphasis"/>
        </w:rPr>
        <w:t>Nature</w:t>
      </w:r>
      <w:r w:rsidR="00663142">
        <w:t xml:space="preserve"> referencing style.</w:t>
      </w:r>
    </w:p>
    <w:p w14:paraId="1ABA3A34" w14:textId="77777777" w:rsidR="006A42F1" w:rsidRPr="0033109F" w:rsidRDefault="006A42F1" w:rsidP="006A42F1"/>
    <w:p w14:paraId="5E45B16E" w14:textId="4975EBB2" w:rsidR="00D04A0E" w:rsidRPr="005D0A2A" w:rsidRDefault="005E32B5" w:rsidP="005D0A2A">
      <w:pPr>
        <w:pStyle w:val="NormalWeb"/>
        <w:shd w:val="clear" w:color="auto" w:fill="FFFFFF"/>
        <w:spacing w:before="0" w:beforeAutospacing="0" w:after="0" w:afterAutospacing="0"/>
        <w:rPr>
          <w:rFonts w:asciiTheme="minorHAnsi" w:hAnsiTheme="minorHAnsi" w:cs="Times"/>
          <w:color w:val="222222"/>
          <w:spacing w:val="3"/>
          <w:szCs w:val="26"/>
        </w:rPr>
      </w:pPr>
      <w:r w:rsidRPr="005E32B5">
        <w:rPr>
          <w:rFonts w:asciiTheme="minorHAnsi" w:hAnsiTheme="minorHAnsi" w:cs="Times"/>
          <w:color w:val="222222"/>
          <w:spacing w:val="3"/>
          <w:szCs w:val="26"/>
        </w:rPr>
        <w:t>In line with emerging </w:t>
      </w:r>
      <w:hyperlink r:id="rId13" w:history="1">
        <w:r w:rsidRPr="005E32B5">
          <w:rPr>
            <w:rStyle w:val="Hyperlink"/>
            <w:rFonts w:asciiTheme="minorHAnsi" w:hAnsiTheme="minorHAnsi" w:cs="Times"/>
            <w:color w:val="006699"/>
            <w:spacing w:val="3"/>
            <w:szCs w:val="26"/>
          </w:rPr>
          <w:t>industry-wide standards for data citation</w:t>
        </w:r>
      </w:hyperlink>
      <w:r w:rsidRPr="005E32B5">
        <w:rPr>
          <w:rFonts w:asciiTheme="minorHAnsi" w:hAnsiTheme="minorHAnsi" w:cs="Times"/>
          <w:color w:val="222222"/>
          <w:spacing w:val="3"/>
          <w:szCs w:val="26"/>
        </w:rPr>
        <w:t>, references to all datasets described or used in the manuscript should be cited in the text with a superscript number and listed in the ‘References’ section in the same manner as a conventional literature reference.</w:t>
      </w:r>
      <w:r w:rsidR="005D0A2A">
        <w:rPr>
          <w:rFonts w:asciiTheme="minorHAnsi" w:hAnsiTheme="minorHAnsi" w:cs="Times"/>
          <w:color w:val="222222"/>
          <w:spacing w:val="3"/>
          <w:szCs w:val="26"/>
        </w:rPr>
        <w:t xml:space="preserve"> See ‘Citing Data’ below for further details.</w:t>
      </w:r>
    </w:p>
    <w:p w14:paraId="6ADA7643" w14:textId="77777777" w:rsidR="009C53AA" w:rsidRPr="0033109F" w:rsidRDefault="009C53AA" w:rsidP="006A42F1">
      <w:pPr>
        <w:pStyle w:val="Heading3"/>
        <w:spacing w:before="60" w:after="0"/>
      </w:pPr>
      <w:r w:rsidRPr="0033109F">
        <w:br w:type="page"/>
      </w:r>
      <w:r w:rsidRPr="0033109F">
        <w:lastRenderedPageBreak/>
        <w:t>Additional Formatting Information</w:t>
      </w:r>
    </w:p>
    <w:p w14:paraId="59F7CBEB" w14:textId="77777777" w:rsidR="009C53AA" w:rsidRPr="0033109F" w:rsidRDefault="009C53AA" w:rsidP="006A42F1">
      <w:pPr>
        <w:spacing w:before="120"/>
        <w:rPr>
          <w:rStyle w:val="Strong"/>
        </w:rPr>
      </w:pPr>
      <w:r w:rsidRPr="0033109F">
        <w:rPr>
          <w:rStyle w:val="Strong"/>
        </w:rPr>
        <w:t>Referencing Figures, Tables, and other content</w:t>
      </w:r>
    </w:p>
    <w:p w14:paraId="1256DFA6" w14:textId="4B259E40" w:rsidR="009C53AA" w:rsidRPr="0033109F" w:rsidRDefault="009C53AA" w:rsidP="006A42F1">
      <w:pPr>
        <w:rPr>
          <w:bCs/>
        </w:rPr>
      </w:pPr>
      <w:r w:rsidRPr="0033109F">
        <w:rPr>
          <w:rStyle w:val="Strong"/>
          <w:b w:val="0"/>
        </w:rPr>
        <w:t xml:space="preserve">The Word document may reference Figures (e.g. Fig. 1), Tables </w:t>
      </w:r>
      <w:r w:rsidR="00503E57">
        <w:rPr>
          <w:rStyle w:val="Strong"/>
          <w:b w:val="0"/>
        </w:rPr>
        <w:t>(</w:t>
      </w:r>
      <w:r w:rsidRPr="0033109F">
        <w:rPr>
          <w:rStyle w:val="Strong"/>
          <w:b w:val="0"/>
        </w:rPr>
        <w:t>e.g. Table 1),</w:t>
      </w:r>
      <w:r w:rsidR="005D0A2A">
        <w:rPr>
          <w:rStyle w:val="Strong"/>
          <w:b w:val="0"/>
        </w:rPr>
        <w:t xml:space="preserve"> </w:t>
      </w:r>
      <w:r w:rsidR="005D0A2A" w:rsidRPr="005D0A2A">
        <w:rPr>
          <w:rStyle w:val="Strong"/>
          <w:b w:val="0"/>
        </w:rPr>
        <w:t>online-only tables (e.g. Online-only Table 1)</w:t>
      </w:r>
      <w:r w:rsidRPr="0033109F">
        <w:rPr>
          <w:rStyle w:val="Strong"/>
          <w:b w:val="0"/>
        </w:rPr>
        <w:t xml:space="preserve"> and </w:t>
      </w:r>
      <w:r w:rsidR="00F95A11" w:rsidRPr="0033109F">
        <w:rPr>
          <w:rStyle w:val="Strong"/>
          <w:b w:val="0"/>
        </w:rPr>
        <w:t>Supplementary Information (e.g. Supplementary Table</w:t>
      </w:r>
      <w:r w:rsidRPr="0033109F">
        <w:rPr>
          <w:rStyle w:val="Strong"/>
          <w:b w:val="0"/>
        </w:rPr>
        <w:t xml:space="preserve"> 1</w:t>
      </w:r>
      <w:r w:rsidR="00636B41" w:rsidRPr="0033109F">
        <w:rPr>
          <w:rStyle w:val="Strong"/>
          <w:b w:val="0"/>
        </w:rPr>
        <w:t xml:space="preserve">, or Supplementary File </w:t>
      </w:r>
      <w:r w:rsidR="00F95A11" w:rsidRPr="0033109F">
        <w:rPr>
          <w:rStyle w:val="Strong"/>
          <w:b w:val="0"/>
        </w:rPr>
        <w:t>2, etc.).</w:t>
      </w:r>
      <w:r w:rsidR="006F5237" w:rsidRPr="0033109F">
        <w:rPr>
          <w:rStyle w:val="Strong"/>
          <w:b w:val="0"/>
        </w:rPr>
        <w:t xml:space="preserve"> </w:t>
      </w:r>
      <w:r w:rsidR="00E77DF8">
        <w:rPr>
          <w:rStyle w:val="Strong"/>
          <w:b w:val="0"/>
        </w:rPr>
        <w:t>W</w:t>
      </w:r>
      <w:r w:rsidR="00F95A11" w:rsidRPr="0033109F">
        <w:rPr>
          <w:rStyle w:val="Strong"/>
          <w:b w:val="0"/>
        </w:rPr>
        <w:t>hen</w:t>
      </w:r>
      <w:r w:rsidRPr="0033109F">
        <w:rPr>
          <w:rStyle w:val="Strong"/>
          <w:b w:val="0"/>
        </w:rPr>
        <w:t xml:space="preserve"> inform</w:t>
      </w:r>
      <w:r w:rsidR="00B6277C" w:rsidRPr="0033109F">
        <w:rPr>
          <w:rStyle w:val="Strong"/>
          <w:b w:val="0"/>
        </w:rPr>
        <w:t xml:space="preserve">ation from metadata documents </w:t>
      </w:r>
      <w:r w:rsidR="00503E57">
        <w:rPr>
          <w:rStyle w:val="Strong"/>
          <w:b w:val="0"/>
        </w:rPr>
        <w:t>must</w:t>
      </w:r>
      <w:r w:rsidR="00B6277C" w:rsidRPr="0033109F">
        <w:rPr>
          <w:rStyle w:val="Strong"/>
          <w:b w:val="0"/>
        </w:rPr>
        <w:t xml:space="preserve"> be </w:t>
      </w:r>
      <w:r w:rsidR="00E77DF8">
        <w:rPr>
          <w:rStyle w:val="Strong"/>
          <w:b w:val="0"/>
        </w:rPr>
        <w:t>referred to</w:t>
      </w:r>
      <w:r w:rsidRPr="0033109F">
        <w:rPr>
          <w:rStyle w:val="Strong"/>
          <w:b w:val="0"/>
        </w:rPr>
        <w:t xml:space="preserve">, it should </w:t>
      </w:r>
      <w:r w:rsidR="00F95A11" w:rsidRPr="0033109F">
        <w:rPr>
          <w:rStyle w:val="Strong"/>
          <w:b w:val="0"/>
        </w:rPr>
        <w:t xml:space="preserve">also </w:t>
      </w:r>
      <w:r w:rsidRPr="0033109F">
        <w:rPr>
          <w:rStyle w:val="Strong"/>
          <w:b w:val="0"/>
        </w:rPr>
        <w:t xml:space="preserve">be </w:t>
      </w:r>
      <w:r w:rsidR="00F95A11" w:rsidRPr="0033109F">
        <w:rPr>
          <w:rStyle w:val="Strong"/>
          <w:b w:val="0"/>
        </w:rPr>
        <w:t>included in the main manuscript</w:t>
      </w:r>
      <w:r w:rsidR="00B6277C" w:rsidRPr="0033109F">
        <w:rPr>
          <w:rStyle w:val="Strong"/>
          <w:b w:val="0"/>
        </w:rPr>
        <w:t xml:space="preserve"> </w:t>
      </w:r>
      <w:r w:rsidR="00F95A11" w:rsidRPr="0033109F">
        <w:rPr>
          <w:rStyle w:val="Strong"/>
          <w:b w:val="0"/>
        </w:rPr>
        <w:t xml:space="preserve">as </w:t>
      </w:r>
      <w:r w:rsidR="00B6277C" w:rsidRPr="0033109F">
        <w:rPr>
          <w:rStyle w:val="Strong"/>
          <w:b w:val="0"/>
        </w:rPr>
        <w:t>Tables, and formatted in a way that suits human readability.</w:t>
      </w:r>
      <w:r w:rsidR="006F5237" w:rsidRPr="0033109F">
        <w:rPr>
          <w:rStyle w:val="Strong"/>
          <w:b w:val="0"/>
        </w:rPr>
        <w:t xml:space="preserve"> </w:t>
      </w:r>
      <w:r w:rsidR="00DC6CE7">
        <w:rPr>
          <w:rStyle w:val="Strong"/>
          <w:b w:val="0"/>
        </w:rPr>
        <w:t>To refer to the ISA-Tab metadata records within the manuscript, use the phrase “see associated Metadata Record”.</w:t>
      </w:r>
    </w:p>
    <w:p w14:paraId="29CE9EA6" w14:textId="77777777" w:rsidR="009C53AA" w:rsidRPr="0033109F" w:rsidRDefault="009C53AA" w:rsidP="006A42F1"/>
    <w:p w14:paraId="76A91ABF" w14:textId="77777777" w:rsidR="009C53AA" w:rsidRPr="0033109F" w:rsidRDefault="009C53AA" w:rsidP="006A42F1">
      <w:pPr>
        <w:rPr>
          <w:rStyle w:val="Strong"/>
        </w:rPr>
      </w:pPr>
      <w:r w:rsidRPr="0033109F">
        <w:rPr>
          <w:rStyle w:val="Strong"/>
        </w:rPr>
        <w:t>Citation format</w:t>
      </w:r>
    </w:p>
    <w:p w14:paraId="4AF75035" w14:textId="61E97CD2" w:rsidR="0000442D" w:rsidRDefault="006A5238" w:rsidP="0000442D">
      <w:pPr>
        <w:pStyle w:val="NormalWeb"/>
        <w:spacing w:before="0" w:beforeAutospacing="0" w:after="0" w:afterAutospacing="0"/>
      </w:pPr>
      <w:r>
        <w:t>All r</w:t>
      </w:r>
      <w:r w:rsidR="0000442D" w:rsidRPr="0000442D">
        <w:t>eferences should be numbered sequentially, first throughout the text, then in tables, followed by figures and, finally, boxes; that is, references that only appear in tables, figures or boxes should be last in the reference list. Only one publication is given for each number. Only papers that have been published or accepted by a named publication or recognized preprint server should be in the numbered list; preprints of accepted papers in the reference list should be submitted with the manuscript. Published conference abstracts, numbered patents, and archived code with an assigned DOI may be included in the reference list. Grant details and acknowledgments are not permitted as numbered references. Footnotes are not used.</w:t>
      </w:r>
    </w:p>
    <w:p w14:paraId="438C7B79" w14:textId="3EF1A362" w:rsidR="0000442D" w:rsidRDefault="0000442D" w:rsidP="0000442D">
      <w:pPr>
        <w:pStyle w:val="NormalWeb"/>
        <w:spacing w:before="60"/>
      </w:pPr>
      <w:r>
        <w:t>Scientific Data uses standard Nature referencing style. All authors should be included in reference lists unless there are six or more, in which case only the first author should be given, followed by ‘et al.’. Authors should be listed last name first, followed by a comma and initials (followed by full stops, '.') of given names. Article titles should be in Roman text; only the first word of the title should have an initial capital and the title should be written exactly as it appears in the work cited, ending with a full stop. Book titles should be given in italics and all words in the title should have initial capitals. Journal names are italicized and abbreviated (with full stops) according to common usage. Volume numbers and the subsequent comma appear in bold. The full page range should be given where appropriate. See the examples below:</w:t>
      </w:r>
    </w:p>
    <w:p w14:paraId="7F699A9C" w14:textId="77777777" w:rsidR="0000442D" w:rsidRDefault="0000442D" w:rsidP="0000442D">
      <w:pPr>
        <w:pStyle w:val="NormalWeb"/>
        <w:spacing w:before="60" w:after="0" w:afterAutospacing="0"/>
        <w:jc w:val="left"/>
      </w:pPr>
      <w:r w:rsidRPr="0000442D">
        <w:rPr>
          <w:b/>
        </w:rPr>
        <w:t>Journal Article</w:t>
      </w:r>
      <w:r>
        <w:t>:</w:t>
      </w:r>
    </w:p>
    <w:p w14:paraId="115D41B8" w14:textId="446372AD" w:rsidR="0000442D" w:rsidRDefault="0000442D" w:rsidP="006C4B68">
      <w:pPr>
        <w:pStyle w:val="NormalWeb"/>
        <w:numPr>
          <w:ilvl w:val="0"/>
          <w:numId w:val="47"/>
        </w:numPr>
        <w:spacing w:before="0" w:beforeAutospacing="0"/>
        <w:jc w:val="left"/>
      </w:pPr>
      <w:r>
        <w:t xml:space="preserve">Schott, D. H., Collins, R. N. &amp; Bretscher, A. Secretory vesicle transport velocity in living cells depends on the myosin V lever arm length. </w:t>
      </w:r>
      <w:r w:rsidRPr="0000442D">
        <w:rPr>
          <w:i/>
        </w:rPr>
        <w:t>J. Cell Biol</w:t>
      </w:r>
      <w:r>
        <w:t xml:space="preserve">. </w:t>
      </w:r>
      <w:r w:rsidRPr="0000442D">
        <w:rPr>
          <w:b/>
        </w:rPr>
        <w:t>156</w:t>
      </w:r>
      <w:r>
        <w:t xml:space="preserve">, 35‐39 (2002). </w:t>
      </w:r>
    </w:p>
    <w:p w14:paraId="41AEEAAA" w14:textId="77777777" w:rsidR="0000442D" w:rsidRDefault="0000442D" w:rsidP="0000442D">
      <w:pPr>
        <w:pStyle w:val="NormalWeb"/>
        <w:spacing w:before="60" w:after="0" w:afterAutospacing="0"/>
        <w:jc w:val="left"/>
      </w:pPr>
      <w:r w:rsidRPr="0000442D">
        <w:rPr>
          <w:b/>
        </w:rPr>
        <w:t>Book</w:t>
      </w:r>
      <w:r>
        <w:t xml:space="preserve"> ‐ Book titles should be given in italics and all words in the title should have initial capitals:</w:t>
      </w:r>
    </w:p>
    <w:p w14:paraId="6E6D45C9" w14:textId="0CB5437C" w:rsidR="0000442D" w:rsidRDefault="0000442D" w:rsidP="006C4B68">
      <w:pPr>
        <w:pStyle w:val="NormalWeb"/>
        <w:numPr>
          <w:ilvl w:val="0"/>
          <w:numId w:val="47"/>
        </w:numPr>
        <w:spacing w:before="0" w:beforeAutospacing="0"/>
        <w:jc w:val="left"/>
      </w:pPr>
      <w:r>
        <w:t xml:space="preserve">Hogan, B. </w:t>
      </w:r>
      <w:r w:rsidRPr="0000442D">
        <w:rPr>
          <w:i/>
        </w:rPr>
        <w:t>Manipulating The Mouse Embryo: A Laboratory Manual</w:t>
      </w:r>
      <w:r>
        <w:t xml:space="preserve"> 2nd edn (Cold Spring Harbor Laboratory Press, 1994) </w:t>
      </w:r>
    </w:p>
    <w:p w14:paraId="711B1B8A" w14:textId="77777777" w:rsidR="0000442D" w:rsidRPr="0000442D" w:rsidRDefault="0000442D" w:rsidP="0000442D">
      <w:pPr>
        <w:pStyle w:val="NormalWeb"/>
        <w:spacing w:before="60" w:after="0" w:afterAutospacing="0"/>
        <w:jc w:val="left"/>
        <w:rPr>
          <w:b/>
        </w:rPr>
      </w:pPr>
      <w:r w:rsidRPr="0000442D">
        <w:rPr>
          <w:b/>
        </w:rPr>
        <w:t>Publicly available preprint:</w:t>
      </w:r>
    </w:p>
    <w:p w14:paraId="37FC7026" w14:textId="635E5034" w:rsidR="0000442D" w:rsidRDefault="0000442D" w:rsidP="006C4B68">
      <w:pPr>
        <w:pStyle w:val="NormalWeb"/>
        <w:numPr>
          <w:ilvl w:val="0"/>
          <w:numId w:val="47"/>
        </w:numPr>
        <w:spacing w:before="0" w:beforeAutospacing="0"/>
        <w:jc w:val="left"/>
      </w:pPr>
      <w:r>
        <w:t xml:space="preserve">Babichev, S. A., Ries, J. &amp; Lvovsky, A. I. Quantum scissors: teleportation of single-mode optical states by means of nonlocal single photon. Preprint at http://arXiv.org/quant-ph/0208066 (2002). </w:t>
      </w:r>
    </w:p>
    <w:p w14:paraId="6A6734BF" w14:textId="77777777" w:rsidR="0000442D" w:rsidRPr="0000442D" w:rsidRDefault="0000442D" w:rsidP="0000442D">
      <w:pPr>
        <w:jc w:val="left"/>
        <w:rPr>
          <w:b/>
        </w:rPr>
      </w:pPr>
      <w:r w:rsidRPr="0000442D">
        <w:rPr>
          <w:b/>
        </w:rPr>
        <w:t>Code:</w:t>
      </w:r>
    </w:p>
    <w:p w14:paraId="145F8684" w14:textId="5C086E78" w:rsidR="0000442D" w:rsidRDefault="0000442D" w:rsidP="006C4B68">
      <w:pPr>
        <w:pStyle w:val="NormalWeb"/>
        <w:numPr>
          <w:ilvl w:val="0"/>
          <w:numId w:val="47"/>
        </w:numPr>
        <w:spacing w:before="0" w:beforeAutospacing="0"/>
        <w:jc w:val="left"/>
      </w:pPr>
      <w:r>
        <w:t xml:space="preserve">Gallotti, R. &amp; Barthélemy, M. Source code for: The multilayer temporal network of public transport in Great Britain. </w:t>
      </w:r>
      <w:r w:rsidRPr="0000442D">
        <w:rPr>
          <w:i/>
        </w:rPr>
        <w:t>Figshare</w:t>
      </w:r>
      <w:r>
        <w:t xml:space="preserve"> https://dx.doi.org/10.6084/m9.figshare.1249862.v1 (2014). </w:t>
      </w:r>
    </w:p>
    <w:p w14:paraId="2FB8247C" w14:textId="77777777" w:rsidR="0000442D" w:rsidRDefault="0000442D" w:rsidP="0000442D">
      <w:pPr>
        <w:pStyle w:val="NormalWeb"/>
        <w:spacing w:before="60" w:after="0" w:afterAutospacing="0"/>
        <w:jc w:val="left"/>
      </w:pPr>
      <w:r w:rsidRPr="0000442D">
        <w:rPr>
          <w:b/>
        </w:rPr>
        <w:lastRenderedPageBreak/>
        <w:t>Online material</w:t>
      </w:r>
      <w:r>
        <w:t xml:space="preserve"> ‐ Stable documents hosted on the web may be cited in the main reference list, using the format below. Websites or dynamic web resources should be cited by embedding the URL in the main article text:</w:t>
      </w:r>
    </w:p>
    <w:p w14:paraId="5385B266" w14:textId="19A03205" w:rsidR="006A42F1" w:rsidRDefault="0000442D" w:rsidP="006C4B68">
      <w:pPr>
        <w:pStyle w:val="NormalWeb"/>
        <w:numPr>
          <w:ilvl w:val="0"/>
          <w:numId w:val="47"/>
        </w:numPr>
        <w:spacing w:before="0" w:beforeAutospacing="0" w:after="0" w:afterAutospacing="0"/>
        <w:jc w:val="left"/>
      </w:pPr>
      <w:r>
        <w:t xml:space="preserve">Manaster, J. Sloth squeak. </w:t>
      </w:r>
      <w:r w:rsidRPr="0000442D">
        <w:rPr>
          <w:i/>
        </w:rPr>
        <w:t>Scientific American Blog Network</w:t>
      </w:r>
      <w:r>
        <w:t xml:space="preserve"> http://blogs.scientificamerican.com/psi-vid/2014/04/09/sloth-squeak (2014).</w:t>
      </w:r>
    </w:p>
    <w:p w14:paraId="306E3C84" w14:textId="77777777" w:rsidR="00640A40" w:rsidRDefault="00640A40" w:rsidP="0000442D">
      <w:pPr>
        <w:pStyle w:val="NormalWeb"/>
        <w:spacing w:before="0" w:beforeAutospacing="0" w:after="0" w:afterAutospacing="0"/>
        <w:jc w:val="left"/>
      </w:pPr>
    </w:p>
    <w:p w14:paraId="10145ECF" w14:textId="4A42D28A" w:rsidR="00640A40" w:rsidRDefault="00640A40" w:rsidP="0000442D">
      <w:pPr>
        <w:pStyle w:val="NormalWeb"/>
        <w:spacing w:before="0" w:beforeAutospacing="0" w:after="0" w:afterAutospacing="0"/>
        <w:jc w:val="left"/>
        <w:rPr>
          <w:b/>
        </w:rPr>
      </w:pPr>
      <w:r>
        <w:rPr>
          <w:b/>
        </w:rPr>
        <w:t xml:space="preserve">Technical or government </w:t>
      </w:r>
      <w:r w:rsidRPr="006C4B68">
        <w:rPr>
          <w:b/>
        </w:rPr>
        <w:t>report:</w:t>
      </w:r>
    </w:p>
    <w:p w14:paraId="31ABB425" w14:textId="782673E8" w:rsidR="00640A40" w:rsidRPr="00640A40" w:rsidRDefault="00640A40" w:rsidP="006C4B68">
      <w:pPr>
        <w:pStyle w:val="NormalWeb"/>
        <w:numPr>
          <w:ilvl w:val="0"/>
          <w:numId w:val="47"/>
        </w:numPr>
        <w:spacing w:before="0" w:beforeAutospacing="0" w:after="0" w:afterAutospacing="0"/>
        <w:jc w:val="left"/>
      </w:pPr>
      <w:r>
        <w:t xml:space="preserve">Akutsu, T. </w:t>
      </w:r>
      <w:r w:rsidRPr="006C4B68">
        <w:rPr>
          <w:i/>
        </w:rPr>
        <w:t>Total Heart Replacement Device.</w:t>
      </w:r>
      <w:r>
        <w:t xml:space="preserve"> Report No. NIH-NHLI-69 2185-4 (National Institutes of Health, 1974). </w:t>
      </w:r>
    </w:p>
    <w:p w14:paraId="7885F048" w14:textId="77777777" w:rsidR="00640A40" w:rsidRPr="00B558ED" w:rsidRDefault="00640A40" w:rsidP="0000442D">
      <w:pPr>
        <w:pStyle w:val="NormalWeb"/>
        <w:spacing w:before="0" w:beforeAutospacing="0" w:after="0" w:afterAutospacing="0"/>
        <w:jc w:val="left"/>
      </w:pPr>
    </w:p>
    <w:p w14:paraId="49FF8646" w14:textId="77777777" w:rsidR="0000442D" w:rsidRDefault="0000442D" w:rsidP="006A42F1">
      <w:pPr>
        <w:pStyle w:val="NormalWeb"/>
        <w:spacing w:before="60" w:beforeAutospacing="0" w:after="0" w:afterAutospacing="0"/>
        <w:rPr>
          <w:b/>
        </w:rPr>
      </w:pPr>
    </w:p>
    <w:p w14:paraId="6774DA53" w14:textId="77777777" w:rsidR="005D0A2A" w:rsidRPr="005D0A2A" w:rsidRDefault="005D0A2A" w:rsidP="005D0A2A">
      <w:pPr>
        <w:pStyle w:val="Heading2"/>
        <w:shd w:val="clear" w:color="auto" w:fill="FFFFFF"/>
        <w:spacing w:before="0" w:after="0"/>
        <w:rPr>
          <w:rFonts w:asciiTheme="minorHAnsi" w:hAnsiTheme="minorHAnsi" w:cs="Times"/>
          <w:bCs w:val="0"/>
          <w:i w:val="0"/>
          <w:color w:val="222222"/>
          <w:spacing w:val="3"/>
          <w:sz w:val="22"/>
          <w:szCs w:val="22"/>
        </w:rPr>
      </w:pPr>
      <w:r w:rsidRPr="005D0A2A">
        <w:rPr>
          <w:rFonts w:asciiTheme="minorHAnsi" w:hAnsiTheme="minorHAnsi" w:cs="Times"/>
          <w:bCs w:val="0"/>
          <w:i w:val="0"/>
          <w:color w:val="222222"/>
          <w:spacing w:val="3"/>
          <w:sz w:val="22"/>
          <w:szCs w:val="22"/>
        </w:rPr>
        <w:t>Citing Data</w:t>
      </w:r>
    </w:p>
    <w:p w14:paraId="08E89399" w14:textId="77777777" w:rsidR="005D0A2A" w:rsidRPr="005D0A2A" w:rsidRDefault="005D0A2A" w:rsidP="005D0A2A">
      <w:pPr>
        <w:pStyle w:val="NormalWeb"/>
        <w:shd w:val="clear" w:color="auto" w:fill="FFFFFF"/>
        <w:spacing w:before="0" w:beforeAutospacing="0" w:after="420" w:afterAutospacing="0"/>
        <w:rPr>
          <w:rFonts w:asciiTheme="minorHAnsi" w:hAnsiTheme="minorHAnsi" w:cs="Times"/>
          <w:color w:val="222222"/>
          <w:spacing w:val="3"/>
        </w:rPr>
      </w:pPr>
      <w:r w:rsidRPr="005D0A2A">
        <w:rPr>
          <w:rFonts w:asciiTheme="minorHAnsi" w:hAnsiTheme="minorHAnsi" w:cs="Times"/>
          <w:color w:val="222222"/>
          <w:spacing w:val="3"/>
        </w:rPr>
        <w:t>In line with emerging </w:t>
      </w:r>
      <w:hyperlink r:id="rId14" w:history="1">
        <w:r w:rsidRPr="005D0A2A">
          <w:rPr>
            <w:rStyle w:val="Hyperlink"/>
            <w:rFonts w:asciiTheme="minorHAnsi" w:hAnsiTheme="minorHAnsi" w:cs="Times"/>
            <w:color w:val="006699"/>
            <w:spacing w:val="3"/>
          </w:rPr>
          <w:t>industry-wide standards for data citation</w:t>
        </w:r>
      </w:hyperlink>
      <w:r w:rsidRPr="005D0A2A">
        <w:rPr>
          <w:rFonts w:asciiTheme="minorHAnsi" w:hAnsiTheme="minorHAnsi" w:cs="Times"/>
          <w:color w:val="222222"/>
          <w:spacing w:val="3"/>
        </w:rPr>
        <w:t>, references to all datasets described or used in the manuscript should be cited in the text with a superscript number and listed in the ‘References’ section in the same manner as a conventional literature reference.</w:t>
      </w:r>
    </w:p>
    <w:p w14:paraId="5D730835" w14:textId="77777777" w:rsidR="005D0A2A" w:rsidRPr="005D0A2A" w:rsidRDefault="005D0A2A" w:rsidP="005D0A2A">
      <w:pPr>
        <w:pStyle w:val="NormalWeb"/>
        <w:shd w:val="clear" w:color="auto" w:fill="FFFFFF"/>
        <w:spacing w:before="0" w:beforeAutospacing="0" w:after="420" w:afterAutospacing="0"/>
        <w:rPr>
          <w:rFonts w:asciiTheme="minorHAnsi" w:hAnsiTheme="minorHAnsi" w:cs="Times"/>
          <w:color w:val="222222"/>
          <w:spacing w:val="3"/>
        </w:rPr>
      </w:pPr>
      <w:r w:rsidRPr="005D0A2A">
        <w:rPr>
          <w:rFonts w:asciiTheme="minorHAnsi" w:hAnsiTheme="minorHAnsi" w:cs="Times"/>
          <w:color w:val="222222"/>
          <w:spacing w:val="3"/>
        </w:rPr>
        <w:t>An author list (formatted as above) and title for the dataset should be included in the data citation, and should reflect the author(s) and dataset title recorded at the repository. If author or title is not recorded by the repository, these should not be included in the data citation. The name of the data-hosting repository, URL to the dataset and year the data were made available are required for all data citations. For DOI-based (e.g. figshare or Dryad) repositories the DOI URL should be used. For repositories using accessions (e.g. SRA or GEO) an </w:t>
      </w:r>
      <w:hyperlink r:id="rId15" w:history="1">
        <w:r w:rsidRPr="005D0A2A">
          <w:rPr>
            <w:rStyle w:val="Hyperlink"/>
            <w:rFonts w:asciiTheme="minorHAnsi" w:hAnsiTheme="minorHAnsi" w:cs="Times"/>
            <w:color w:val="006699"/>
            <w:spacing w:val="3"/>
          </w:rPr>
          <w:t>identifiers.org</w:t>
        </w:r>
      </w:hyperlink>
      <w:r w:rsidRPr="005D0A2A">
        <w:rPr>
          <w:rFonts w:asciiTheme="minorHAnsi" w:hAnsiTheme="minorHAnsi" w:cs="Times"/>
          <w:color w:val="222222"/>
          <w:spacing w:val="3"/>
        </w:rPr>
        <w:t> URL should be used where available. For first submissions, authors may choose to include just the accession number. Scientific Data staff will provide further guidance after peer-review. Please refer to the following examples of data citation for guidance:</w:t>
      </w:r>
    </w:p>
    <w:p w14:paraId="210EB8DD" w14:textId="77777777" w:rsidR="005D0A2A" w:rsidRPr="005D0A2A" w:rsidRDefault="005D0A2A" w:rsidP="005D0A2A">
      <w:pPr>
        <w:numPr>
          <w:ilvl w:val="0"/>
          <w:numId w:val="49"/>
        </w:numPr>
        <w:shd w:val="clear" w:color="auto" w:fill="FFFFFF"/>
        <w:spacing w:before="100" w:beforeAutospacing="1" w:after="100" w:afterAutospacing="1"/>
        <w:jc w:val="left"/>
        <w:rPr>
          <w:rFonts w:asciiTheme="minorHAnsi" w:hAnsiTheme="minorHAnsi" w:cs="Times"/>
          <w:color w:val="222222"/>
          <w:spacing w:val="3"/>
        </w:rPr>
      </w:pPr>
      <w:r w:rsidRPr="005D0A2A">
        <w:rPr>
          <w:rFonts w:asciiTheme="minorHAnsi" w:hAnsiTheme="minorHAnsi" w:cs="Times"/>
          <w:color w:val="222222"/>
          <w:spacing w:val="3"/>
        </w:rPr>
        <w:t>Zhang, Q-L., Chen, J-Y., Lin, L-B., Wang, F., Guo, J., Deng, X-Y. Characterization of ladybird Henosepilachna vigintioctopunctata transcriptomes across various life stages. </w:t>
      </w:r>
      <w:r w:rsidRPr="005D0A2A">
        <w:rPr>
          <w:rStyle w:val="Emphasis"/>
          <w:rFonts w:asciiTheme="minorHAnsi" w:hAnsiTheme="minorHAnsi" w:cs="Times"/>
          <w:color w:val="222222"/>
          <w:spacing w:val="3"/>
        </w:rPr>
        <w:t>figshare</w:t>
      </w:r>
      <w:r w:rsidRPr="005D0A2A">
        <w:rPr>
          <w:rFonts w:asciiTheme="minorHAnsi" w:hAnsiTheme="minorHAnsi" w:cs="Times"/>
          <w:color w:val="222222"/>
          <w:spacing w:val="3"/>
        </w:rPr>
        <w:t> </w:t>
      </w:r>
      <w:hyperlink r:id="rId16" w:history="1">
        <w:r w:rsidRPr="005D0A2A">
          <w:rPr>
            <w:rStyle w:val="Hyperlink"/>
            <w:rFonts w:asciiTheme="minorHAnsi" w:hAnsiTheme="minorHAnsi" w:cs="Times"/>
            <w:color w:val="006699"/>
            <w:spacing w:val="3"/>
          </w:rPr>
          <w:t>https://doi.org/10.6084/m9.figshare.c.4064768.v3</w:t>
        </w:r>
      </w:hyperlink>
      <w:r w:rsidRPr="005D0A2A">
        <w:rPr>
          <w:rFonts w:asciiTheme="minorHAnsi" w:hAnsiTheme="minorHAnsi" w:cs="Times"/>
          <w:color w:val="222222"/>
          <w:spacing w:val="3"/>
        </w:rPr>
        <w:t> (2018).</w:t>
      </w:r>
    </w:p>
    <w:p w14:paraId="4CD6C76F" w14:textId="77777777" w:rsidR="005D0A2A" w:rsidRPr="005D0A2A" w:rsidRDefault="005D0A2A" w:rsidP="005D0A2A">
      <w:pPr>
        <w:numPr>
          <w:ilvl w:val="0"/>
          <w:numId w:val="49"/>
        </w:numPr>
        <w:shd w:val="clear" w:color="auto" w:fill="FFFFFF"/>
        <w:spacing w:before="100" w:beforeAutospacing="1" w:after="100" w:afterAutospacing="1"/>
        <w:jc w:val="left"/>
        <w:rPr>
          <w:rFonts w:asciiTheme="minorHAnsi" w:hAnsiTheme="minorHAnsi" w:cs="Times"/>
          <w:color w:val="222222"/>
          <w:spacing w:val="3"/>
        </w:rPr>
      </w:pPr>
      <w:r w:rsidRPr="005D0A2A">
        <w:rPr>
          <w:rStyle w:val="Emphasis"/>
          <w:rFonts w:asciiTheme="minorHAnsi" w:hAnsiTheme="minorHAnsi" w:cs="Times"/>
          <w:color w:val="222222"/>
          <w:spacing w:val="3"/>
        </w:rPr>
        <w:t>NCBI Sequence Read Archive</w:t>
      </w:r>
      <w:r w:rsidRPr="005D0A2A">
        <w:rPr>
          <w:rFonts w:asciiTheme="minorHAnsi" w:hAnsiTheme="minorHAnsi" w:cs="Times"/>
          <w:color w:val="222222"/>
          <w:spacing w:val="3"/>
        </w:rPr>
        <w:t> </w:t>
      </w:r>
      <w:hyperlink r:id="rId17" w:history="1">
        <w:r w:rsidRPr="005D0A2A">
          <w:rPr>
            <w:rStyle w:val="Hyperlink"/>
            <w:rFonts w:asciiTheme="minorHAnsi" w:hAnsiTheme="minorHAnsi" w:cs="Times"/>
            <w:color w:val="006699"/>
            <w:spacing w:val="3"/>
          </w:rPr>
          <w:t>http://identifiers.org/ncbi/insdc.sra:SRP121625</w:t>
        </w:r>
      </w:hyperlink>
      <w:r w:rsidRPr="005D0A2A">
        <w:rPr>
          <w:rFonts w:asciiTheme="minorHAnsi" w:hAnsiTheme="minorHAnsi" w:cs="Times"/>
          <w:color w:val="222222"/>
          <w:spacing w:val="3"/>
        </w:rPr>
        <w:t> (2017).</w:t>
      </w:r>
    </w:p>
    <w:p w14:paraId="66ADBC4C" w14:textId="77777777" w:rsidR="005D0A2A" w:rsidRPr="005D0A2A" w:rsidRDefault="005D0A2A" w:rsidP="005D0A2A">
      <w:pPr>
        <w:numPr>
          <w:ilvl w:val="0"/>
          <w:numId w:val="49"/>
        </w:numPr>
        <w:shd w:val="clear" w:color="auto" w:fill="FFFFFF"/>
        <w:spacing w:before="100" w:beforeAutospacing="1" w:after="100" w:afterAutospacing="1"/>
        <w:jc w:val="left"/>
        <w:rPr>
          <w:rFonts w:asciiTheme="minorHAnsi" w:hAnsiTheme="minorHAnsi" w:cs="Times"/>
          <w:color w:val="222222"/>
          <w:spacing w:val="3"/>
        </w:rPr>
      </w:pPr>
      <w:r w:rsidRPr="005D0A2A">
        <w:rPr>
          <w:rFonts w:asciiTheme="minorHAnsi" w:hAnsiTheme="minorHAnsi" w:cs="Times"/>
          <w:color w:val="222222"/>
          <w:spacing w:val="3"/>
        </w:rPr>
        <w:t>Barbosa, P., Usie, A. and Ramos, A. M. Quercus suber isolate HL8, whole genome shotgun sequencing project. </w:t>
      </w:r>
      <w:r w:rsidRPr="005D0A2A">
        <w:rPr>
          <w:rStyle w:val="Emphasis"/>
          <w:rFonts w:asciiTheme="minorHAnsi" w:hAnsiTheme="minorHAnsi" w:cs="Times"/>
          <w:color w:val="222222"/>
          <w:spacing w:val="3"/>
        </w:rPr>
        <w:t>GenBank</w:t>
      </w:r>
      <w:hyperlink r:id="rId18" w:history="1">
        <w:r w:rsidRPr="005D0A2A">
          <w:rPr>
            <w:rStyle w:val="Hyperlink"/>
            <w:rFonts w:asciiTheme="minorHAnsi" w:hAnsiTheme="minorHAnsi" w:cs="Times"/>
            <w:color w:val="006699"/>
            <w:spacing w:val="3"/>
          </w:rPr>
          <w:t>http://identifiers.org/ncbi/insdc:PKMF00000000</w:t>
        </w:r>
      </w:hyperlink>
      <w:r w:rsidRPr="005D0A2A">
        <w:rPr>
          <w:rFonts w:asciiTheme="minorHAnsi" w:hAnsiTheme="minorHAnsi" w:cs="Times"/>
          <w:color w:val="222222"/>
          <w:spacing w:val="3"/>
        </w:rPr>
        <w:t> (2018).</w:t>
      </w:r>
    </w:p>
    <w:p w14:paraId="524FC5B2" w14:textId="4198D8BD" w:rsidR="00DC6CE7" w:rsidRPr="008051F3" w:rsidRDefault="005D0A2A" w:rsidP="008051F3">
      <w:pPr>
        <w:numPr>
          <w:ilvl w:val="0"/>
          <w:numId w:val="49"/>
        </w:numPr>
        <w:shd w:val="clear" w:color="auto" w:fill="FFFFFF"/>
        <w:spacing w:before="100" w:beforeAutospacing="1" w:after="100" w:afterAutospacing="1"/>
        <w:jc w:val="left"/>
        <w:rPr>
          <w:rFonts w:asciiTheme="minorHAnsi" w:hAnsiTheme="minorHAnsi" w:cs="Times"/>
          <w:color w:val="222222"/>
          <w:spacing w:val="3"/>
        </w:rPr>
      </w:pPr>
      <w:r w:rsidRPr="005D0A2A">
        <w:rPr>
          <w:rStyle w:val="Emphasis"/>
          <w:rFonts w:asciiTheme="minorHAnsi" w:hAnsiTheme="minorHAnsi" w:cs="Times"/>
          <w:color w:val="222222"/>
          <w:spacing w:val="3"/>
        </w:rPr>
        <w:t>DNA Data Bank of Japan</w:t>
      </w:r>
      <w:r w:rsidRPr="005D0A2A">
        <w:rPr>
          <w:rFonts w:asciiTheme="minorHAnsi" w:hAnsiTheme="minorHAnsi" w:cs="Times"/>
          <w:color w:val="222222"/>
          <w:spacing w:val="3"/>
        </w:rPr>
        <w:t> </w:t>
      </w:r>
      <w:hyperlink r:id="rId19" w:history="1">
        <w:r w:rsidRPr="005D0A2A">
          <w:rPr>
            <w:rStyle w:val="Hyperlink"/>
            <w:rFonts w:asciiTheme="minorHAnsi" w:hAnsiTheme="minorHAnsi" w:cs="Times"/>
            <w:color w:val="006699"/>
            <w:spacing w:val="3"/>
          </w:rPr>
          <w:t>http://trace.ddbj.nig.ac.jp/DRASearch/submission?acc=DRA004814</w:t>
        </w:r>
      </w:hyperlink>
      <w:r w:rsidRPr="005D0A2A">
        <w:rPr>
          <w:rFonts w:asciiTheme="minorHAnsi" w:hAnsiTheme="minorHAnsi" w:cs="Times"/>
          <w:color w:val="222222"/>
          <w:spacing w:val="3"/>
        </w:rPr>
        <w:t> (2016).</w:t>
      </w:r>
    </w:p>
    <w:p w14:paraId="6A025F35" w14:textId="77777777" w:rsidR="00AE5804" w:rsidRDefault="00AE5804" w:rsidP="006A42F1">
      <w:pPr>
        <w:widowControl w:val="0"/>
        <w:autoSpaceDE w:val="0"/>
        <w:autoSpaceDN w:val="0"/>
        <w:adjustRightInd w:val="0"/>
        <w:rPr>
          <w:rFonts w:cs="Calibri"/>
          <w:lang w:val="en-US" w:eastAsia="en-US"/>
        </w:rPr>
      </w:pPr>
    </w:p>
    <w:p w14:paraId="780B5F06" w14:textId="7DFD07DA" w:rsidR="00503E57" w:rsidRPr="006A42F1" w:rsidRDefault="005938A2" w:rsidP="006A42F1">
      <w:pPr>
        <w:widowControl w:val="0"/>
        <w:autoSpaceDE w:val="0"/>
        <w:autoSpaceDN w:val="0"/>
        <w:adjustRightInd w:val="0"/>
        <w:rPr>
          <w:rFonts w:cs="Calibri"/>
          <w:b/>
          <w:lang w:val="en-US" w:eastAsia="en-US"/>
        </w:rPr>
      </w:pPr>
      <w:r>
        <w:rPr>
          <w:rFonts w:cs="Calibri"/>
          <w:b/>
          <w:lang w:val="en-US" w:eastAsia="en-US"/>
        </w:rPr>
        <w:t xml:space="preserve">Depositing your data to an appropriate repository </w:t>
      </w:r>
    </w:p>
    <w:p w14:paraId="1BAC7240" w14:textId="77777777" w:rsidR="00A40E69" w:rsidRDefault="00BD07A9" w:rsidP="006A42F1">
      <w:pPr>
        <w:widowControl w:val="0"/>
        <w:autoSpaceDE w:val="0"/>
        <w:autoSpaceDN w:val="0"/>
        <w:adjustRightInd w:val="0"/>
        <w:spacing w:before="60"/>
        <w:rPr>
          <w:rFonts w:cs="Calibri"/>
          <w:lang w:val="en-US" w:eastAsia="en-US"/>
        </w:rPr>
      </w:pPr>
      <w:r>
        <w:rPr>
          <w:rFonts w:cs="Calibri"/>
          <w:lang w:val="en-US" w:eastAsia="en-US"/>
        </w:rPr>
        <w:t>Your</w:t>
      </w:r>
      <w:r w:rsidR="00070888">
        <w:rPr>
          <w:rFonts w:cs="Calibri"/>
          <w:lang w:val="en-US" w:eastAsia="en-US"/>
        </w:rPr>
        <w:t xml:space="preserve"> </w:t>
      </w:r>
      <w:r w:rsidR="00070888" w:rsidRPr="006A42F1">
        <w:rPr>
          <w:rFonts w:cs="Calibri"/>
          <w:i/>
          <w:lang w:val="en-US" w:eastAsia="en-US"/>
        </w:rPr>
        <w:t>Scientific Data</w:t>
      </w:r>
      <w:r w:rsidR="00070888">
        <w:rPr>
          <w:rFonts w:cs="Calibri"/>
          <w:lang w:val="en-US" w:eastAsia="en-US"/>
        </w:rPr>
        <w:t xml:space="preserve"> manuscript </w:t>
      </w:r>
      <w:r>
        <w:rPr>
          <w:rFonts w:cs="Calibri"/>
          <w:lang w:val="en-US" w:eastAsia="en-US"/>
        </w:rPr>
        <w:t xml:space="preserve">will not be sent to review unless the dataset(s) described therein have been </w:t>
      </w:r>
      <w:r w:rsidR="00070888">
        <w:rPr>
          <w:rFonts w:cs="Calibri"/>
          <w:lang w:val="en-US" w:eastAsia="en-US"/>
        </w:rPr>
        <w:t>deposited in an appropriate public repository (</w:t>
      </w:r>
      <w:hyperlink r:id="rId20" w:history="1">
        <w:r w:rsidR="00070888" w:rsidRPr="00CD12A1">
          <w:rPr>
            <w:rStyle w:val="Hyperlink"/>
            <w:rFonts w:cs="Calibri"/>
            <w:lang w:val="en-US" w:eastAsia="en-US"/>
          </w:rPr>
          <w:t>please see our list of recommended repositories</w:t>
        </w:r>
      </w:hyperlink>
      <w:r w:rsidR="00070888">
        <w:rPr>
          <w:rFonts w:cs="Calibri"/>
          <w:lang w:val="en-US" w:eastAsia="en-US"/>
        </w:rPr>
        <w:t xml:space="preserve">). </w:t>
      </w:r>
      <w:r>
        <w:rPr>
          <w:rFonts w:cs="Calibri"/>
          <w:lang w:val="en-US" w:eastAsia="en-US"/>
        </w:rPr>
        <w:t>Should a specific repository not be available</w:t>
      </w:r>
      <w:r w:rsidR="009E2858">
        <w:rPr>
          <w:rFonts w:cs="Calibri"/>
          <w:lang w:val="en-US" w:eastAsia="en-US"/>
        </w:rPr>
        <w:t xml:space="preserve"> for your field or data-type</w:t>
      </w:r>
      <w:r>
        <w:rPr>
          <w:rFonts w:cs="Calibri"/>
          <w:lang w:val="en-US" w:eastAsia="en-US"/>
        </w:rPr>
        <w:t>, or should</w:t>
      </w:r>
      <w:r w:rsidR="00070888">
        <w:rPr>
          <w:rFonts w:cs="Calibri"/>
          <w:lang w:val="en-US" w:eastAsia="en-US"/>
        </w:rPr>
        <w:t xml:space="preserve"> </w:t>
      </w:r>
      <w:r>
        <w:rPr>
          <w:rFonts w:cs="Calibri"/>
          <w:lang w:val="en-US" w:eastAsia="en-US"/>
        </w:rPr>
        <w:t>the</w:t>
      </w:r>
      <w:r w:rsidR="00070888">
        <w:rPr>
          <w:rFonts w:cs="Calibri"/>
          <w:lang w:val="en-US" w:eastAsia="en-US"/>
        </w:rPr>
        <w:t xml:space="preserve"> repository of your choice not permit confidential peer-review, </w:t>
      </w:r>
      <w:r>
        <w:rPr>
          <w:rFonts w:cs="Calibri"/>
          <w:lang w:val="en-US" w:eastAsia="en-US"/>
        </w:rPr>
        <w:t xml:space="preserve">you may upload your data to </w:t>
      </w:r>
      <w:r w:rsidR="00640A40">
        <w:rPr>
          <w:rFonts w:cs="Calibri"/>
          <w:lang w:val="en-US" w:eastAsia="en-US"/>
        </w:rPr>
        <w:t xml:space="preserve">one of our </w:t>
      </w:r>
      <w:hyperlink r:id="rId21" w:anchor="general" w:history="1">
        <w:r w:rsidR="00640A40" w:rsidRPr="00640A40">
          <w:rPr>
            <w:rStyle w:val="Hyperlink"/>
            <w:rFonts w:cs="Calibri"/>
            <w:lang w:val="en-US" w:eastAsia="en-US"/>
          </w:rPr>
          <w:t>recommended generalist repositories</w:t>
        </w:r>
      </w:hyperlink>
      <w:r w:rsidR="005938A2">
        <w:rPr>
          <w:rFonts w:cs="Calibri"/>
          <w:lang w:val="en-US" w:eastAsia="en-US"/>
        </w:rPr>
        <w:t xml:space="preserve">. Integrated submission systems are available for both figshare and Dryad.  </w:t>
      </w:r>
    </w:p>
    <w:p w14:paraId="5C5997E2" w14:textId="77777777" w:rsidR="00A40E69" w:rsidRDefault="00A40E69" w:rsidP="006A42F1">
      <w:pPr>
        <w:widowControl w:val="0"/>
        <w:autoSpaceDE w:val="0"/>
        <w:autoSpaceDN w:val="0"/>
        <w:adjustRightInd w:val="0"/>
        <w:spacing w:before="60"/>
        <w:rPr>
          <w:rFonts w:cs="Calibri"/>
          <w:lang w:val="en-US" w:eastAsia="en-US"/>
        </w:rPr>
      </w:pPr>
    </w:p>
    <w:p w14:paraId="75D91AF3" w14:textId="77777777" w:rsidR="005B53A6" w:rsidRPr="005B53A6" w:rsidRDefault="00A40E69" w:rsidP="005B53A6">
      <w:pPr>
        <w:pStyle w:val="EndNoteBibliography"/>
        <w:ind w:left="720" w:hanging="720"/>
      </w:pPr>
      <w:r>
        <w:lastRenderedPageBreak/>
        <w:fldChar w:fldCharType="begin"/>
      </w:r>
      <w:r>
        <w:instrText xml:space="preserve"> ADDIN EN.REFLIST </w:instrText>
      </w:r>
      <w:r>
        <w:fldChar w:fldCharType="separate"/>
      </w:r>
      <w:r w:rsidR="005B53A6" w:rsidRPr="005B53A6">
        <w:t>1.</w:t>
      </w:r>
      <w:r w:rsidR="005B53A6" w:rsidRPr="005B53A6">
        <w:tab/>
        <w:t xml:space="preserve">Park, Y., S.-K. Huang, and G.D. Newman, </w:t>
      </w:r>
      <w:r w:rsidR="005B53A6" w:rsidRPr="005B53A6">
        <w:rPr>
          <w:i/>
        </w:rPr>
        <w:t>A Statistical Meta-analysis of the Design Components of New Urbanism on Housing Prices.</w:t>
      </w:r>
      <w:r w:rsidR="005B53A6" w:rsidRPr="005B53A6">
        <w:t xml:space="preserve"> Journal of Planning Literature, 2016. </w:t>
      </w:r>
      <w:r w:rsidR="005B53A6" w:rsidRPr="005B53A6">
        <w:rPr>
          <w:b/>
        </w:rPr>
        <w:t>31</w:t>
      </w:r>
      <w:r w:rsidR="005B53A6" w:rsidRPr="005B53A6">
        <w:t>(4): p. 435-451.</w:t>
      </w:r>
    </w:p>
    <w:p w14:paraId="343626BD" w14:textId="77777777" w:rsidR="005B53A6" w:rsidRPr="005B53A6" w:rsidRDefault="005B53A6" w:rsidP="005B53A6">
      <w:pPr>
        <w:pStyle w:val="EndNoteBibliography"/>
        <w:ind w:left="720" w:hanging="720"/>
      </w:pPr>
      <w:r w:rsidRPr="005B53A6">
        <w:t>2.</w:t>
      </w:r>
      <w:r w:rsidRPr="005B53A6">
        <w:tab/>
        <w:t xml:space="preserve">Baptista, R. and J. Mendonça, </w:t>
      </w:r>
      <w:r w:rsidRPr="005B53A6">
        <w:rPr>
          <w:i/>
        </w:rPr>
        <w:t>Proximity to knowledge sources and the location of knowledge-based start-ups.</w:t>
      </w:r>
      <w:r w:rsidRPr="005B53A6">
        <w:t xml:space="preserve"> The Annals of Regional Science, 2010. </w:t>
      </w:r>
      <w:r w:rsidRPr="005B53A6">
        <w:rPr>
          <w:b/>
        </w:rPr>
        <w:t>45</w:t>
      </w:r>
      <w:r w:rsidRPr="005B53A6">
        <w:t>(1): p. 5-29.</w:t>
      </w:r>
    </w:p>
    <w:p w14:paraId="7B7DC714" w14:textId="77777777" w:rsidR="005B53A6" w:rsidRPr="005B53A6" w:rsidRDefault="005B53A6" w:rsidP="005B53A6">
      <w:pPr>
        <w:pStyle w:val="EndNoteBibliography"/>
        <w:ind w:left="720" w:hanging="720"/>
      </w:pPr>
      <w:r w:rsidRPr="005B53A6">
        <w:t>3.</w:t>
      </w:r>
      <w:r w:rsidRPr="005B53A6">
        <w:tab/>
        <w:t xml:space="preserve">Botticello, A.L., T. Rohrbach, and N. Cobbold, </w:t>
      </w:r>
      <w:r w:rsidRPr="005B53A6">
        <w:rPr>
          <w:i/>
        </w:rPr>
        <w:t>Disability and the built environment: an investigation of community and neighborhood land uses and participation for physically impaired adults.</w:t>
      </w:r>
      <w:r w:rsidRPr="005B53A6">
        <w:t xml:space="preserve"> Annals of epidemiology, 2014. </w:t>
      </w:r>
      <w:r w:rsidRPr="005B53A6">
        <w:rPr>
          <w:b/>
        </w:rPr>
        <w:t>24</w:t>
      </w:r>
      <w:r w:rsidRPr="005B53A6">
        <w:t>(7): p. 545-550.</w:t>
      </w:r>
    </w:p>
    <w:p w14:paraId="19AE5857" w14:textId="77777777" w:rsidR="005B53A6" w:rsidRPr="005B53A6" w:rsidRDefault="005B53A6" w:rsidP="005B53A6">
      <w:pPr>
        <w:pStyle w:val="EndNoteBibliography"/>
        <w:ind w:left="720" w:hanging="720"/>
      </w:pPr>
      <w:r w:rsidRPr="005B53A6">
        <w:t>4.</w:t>
      </w:r>
      <w:r w:rsidRPr="005B53A6">
        <w:tab/>
        <w:t xml:space="preserve">Manaugh, K. and T. Kreider, </w:t>
      </w:r>
      <w:r w:rsidRPr="005B53A6">
        <w:rPr>
          <w:i/>
        </w:rPr>
        <w:t>What is mixed use? Presenting an interaction method for measuring land use mix.</w:t>
      </w:r>
      <w:r w:rsidRPr="005B53A6">
        <w:t xml:space="preserve"> Journal of Transport and Land Use, 2013. </w:t>
      </w:r>
      <w:r w:rsidRPr="005B53A6">
        <w:rPr>
          <w:b/>
        </w:rPr>
        <w:t>6</w:t>
      </w:r>
      <w:r w:rsidRPr="005B53A6">
        <w:t>(1): p. 63-72.</w:t>
      </w:r>
    </w:p>
    <w:p w14:paraId="52B6A5BC" w14:textId="77777777" w:rsidR="005B53A6" w:rsidRPr="005B53A6" w:rsidRDefault="005B53A6" w:rsidP="005B53A6">
      <w:pPr>
        <w:pStyle w:val="EndNoteBibliography"/>
        <w:ind w:left="720" w:hanging="720"/>
      </w:pPr>
      <w:r w:rsidRPr="005B53A6">
        <w:t>5.</w:t>
      </w:r>
      <w:r w:rsidRPr="005B53A6">
        <w:tab/>
        <w:t xml:space="preserve">Mavoa, S., et al., </w:t>
      </w:r>
      <w:r w:rsidRPr="005B53A6">
        <w:rPr>
          <w:i/>
        </w:rPr>
        <w:t>Identifying appropriate land-use mix measures for use in a national walkability index.</w:t>
      </w:r>
      <w:r w:rsidRPr="005B53A6">
        <w:t xml:space="preserve"> Journal of Transport and Land Use, 2018. </w:t>
      </w:r>
      <w:r w:rsidRPr="005B53A6">
        <w:rPr>
          <w:b/>
        </w:rPr>
        <w:t>11</w:t>
      </w:r>
      <w:r w:rsidRPr="005B53A6">
        <w:t>(1): p. 681-700.</w:t>
      </w:r>
    </w:p>
    <w:p w14:paraId="7F3B891E" w14:textId="77777777" w:rsidR="005B53A6" w:rsidRPr="005B53A6" w:rsidRDefault="005B53A6" w:rsidP="005B53A6">
      <w:pPr>
        <w:pStyle w:val="EndNoteBibliography"/>
        <w:ind w:left="720" w:hanging="720"/>
      </w:pPr>
      <w:r w:rsidRPr="005B53A6">
        <w:t>6.</w:t>
      </w:r>
      <w:r w:rsidRPr="005B53A6">
        <w:tab/>
        <w:t xml:space="preserve">Wu, Y.-T., et al., </w:t>
      </w:r>
      <w:r w:rsidRPr="005B53A6">
        <w:rPr>
          <w:i/>
        </w:rPr>
        <w:t>Land use mix and five-year mortality in later life: Results from the Cognitive Function and Ageing Study.</w:t>
      </w:r>
      <w:r w:rsidRPr="005B53A6">
        <w:t xml:space="preserve"> Health &amp; Place, 2016. </w:t>
      </w:r>
      <w:r w:rsidRPr="005B53A6">
        <w:rPr>
          <w:b/>
        </w:rPr>
        <w:t>38</w:t>
      </w:r>
      <w:r w:rsidRPr="005B53A6">
        <w:t>: p. 54-60.</w:t>
      </w:r>
    </w:p>
    <w:p w14:paraId="464C53B7" w14:textId="77777777" w:rsidR="005B53A6" w:rsidRPr="005B53A6" w:rsidRDefault="005B53A6" w:rsidP="005B53A6">
      <w:pPr>
        <w:pStyle w:val="EndNoteBibliography"/>
        <w:ind w:left="720" w:hanging="720"/>
      </w:pPr>
      <w:r w:rsidRPr="005B53A6">
        <w:t>7.</w:t>
      </w:r>
      <w:r w:rsidRPr="005B53A6">
        <w:tab/>
        <w:t xml:space="preserve">Mackenbach, J.D., et al., </w:t>
      </w:r>
      <w:r w:rsidRPr="005B53A6">
        <w:rPr>
          <w:i/>
        </w:rPr>
        <w:t>The Influence of Urban Land-Use and Public Transport Facilities on Active Commuting in Wellington, New Zealand: Active Transport Forecasting Using the WILUTE Model.</w:t>
      </w:r>
      <w:r w:rsidRPr="005B53A6">
        <w:t xml:space="preserve"> Sustainability, 2016. </w:t>
      </w:r>
      <w:r w:rsidRPr="005B53A6">
        <w:rPr>
          <w:b/>
        </w:rPr>
        <w:t>8</w:t>
      </w:r>
      <w:r w:rsidRPr="005B53A6">
        <w:t>(3).</w:t>
      </w:r>
    </w:p>
    <w:p w14:paraId="69E884C1" w14:textId="77777777" w:rsidR="005B53A6" w:rsidRPr="005B53A6" w:rsidRDefault="005B53A6" w:rsidP="005B53A6">
      <w:pPr>
        <w:pStyle w:val="EndNoteBibliography"/>
        <w:ind w:left="720" w:hanging="720"/>
      </w:pPr>
      <w:r w:rsidRPr="005B53A6">
        <w:t>8.</w:t>
      </w:r>
      <w:r w:rsidRPr="005B53A6">
        <w:tab/>
        <w:t xml:space="preserve">Zhao, Y. and P.-K. Chung, </w:t>
      </w:r>
      <w:r w:rsidRPr="005B53A6">
        <w:rPr>
          <w:i/>
        </w:rPr>
        <w:t>Neighborhood environment walkability and health-related quality of life among older adults in Hong Kong.</w:t>
      </w:r>
      <w:r w:rsidRPr="005B53A6">
        <w:t xml:space="preserve"> Archives of Gerontology and Geriatrics, 2017. </w:t>
      </w:r>
      <w:r w:rsidRPr="005B53A6">
        <w:rPr>
          <w:b/>
        </w:rPr>
        <w:t>73</w:t>
      </w:r>
      <w:r w:rsidRPr="005B53A6">
        <w:t>: p. 182-186.</w:t>
      </w:r>
    </w:p>
    <w:p w14:paraId="6C338C26" w14:textId="77777777" w:rsidR="005B53A6" w:rsidRPr="005B53A6" w:rsidRDefault="005B53A6" w:rsidP="005B53A6">
      <w:pPr>
        <w:pStyle w:val="EndNoteBibliography"/>
        <w:ind w:left="720" w:hanging="720"/>
      </w:pPr>
      <w:r w:rsidRPr="005B53A6">
        <w:t>9.</w:t>
      </w:r>
      <w:r w:rsidRPr="005B53A6">
        <w:tab/>
        <w:t xml:space="preserve">Howell, N.A., et al., </w:t>
      </w:r>
      <w:r w:rsidRPr="005B53A6">
        <w:rPr>
          <w:i/>
        </w:rPr>
        <w:t>Association Between Neighborhood Walkability and Predicted 10-Year Cardiovascular Disease Risk: The CANHEART (Cardiovascular Health in Ambulatory Care Research Team) Cohort.</w:t>
      </w:r>
      <w:r w:rsidRPr="005B53A6">
        <w:t xml:space="preserve"> JOURNAL OF THE AMERICAN HEART ASSOCIATION, 2019. </w:t>
      </w:r>
      <w:r w:rsidRPr="005B53A6">
        <w:rPr>
          <w:b/>
        </w:rPr>
        <w:t>8</w:t>
      </w:r>
      <w:r w:rsidRPr="005B53A6">
        <w:t>(21): p. e013146.</w:t>
      </w:r>
    </w:p>
    <w:p w14:paraId="479C5490" w14:textId="50F5BAE8" w:rsidR="005B53A6" w:rsidRPr="005B53A6" w:rsidRDefault="005B53A6" w:rsidP="005B53A6">
      <w:pPr>
        <w:pStyle w:val="EndNoteBibliography"/>
        <w:ind w:left="720" w:hanging="720"/>
      </w:pPr>
      <w:r w:rsidRPr="005B53A6">
        <w:t>10.</w:t>
      </w:r>
      <w:r w:rsidRPr="005B53A6">
        <w:tab/>
        <w:t xml:space="preserve">Australian Bureau of Statistics. </w:t>
      </w:r>
      <w:r w:rsidRPr="005B53A6">
        <w:rPr>
          <w:i/>
        </w:rPr>
        <w:t>1270.0.55.001 - Australian Statistical Geography Standard (ASGS): Volume 1 - Main Structure and Greater Capital City Statistical Areas</w:t>
      </w:r>
      <w:r w:rsidRPr="005B53A6">
        <w:t xml:space="preserve">. 2016; Available from: </w:t>
      </w:r>
      <w:hyperlink r:id="rId22" w:history="1">
        <w:r w:rsidRPr="005B53A6">
          <w:rPr>
            <w:rStyle w:val="Hyperlink"/>
          </w:rPr>
          <w:t>https://www.abs.gov.au/ausstats/abs@.nsf/Lookup/by%20Subject/1270.0.55.001~July%202016~Main%20Features~Overview~1</w:t>
        </w:r>
      </w:hyperlink>
      <w:r w:rsidRPr="005B53A6">
        <w:t>.</w:t>
      </w:r>
    </w:p>
    <w:p w14:paraId="615A42F8" w14:textId="77777777" w:rsidR="005B53A6" w:rsidRPr="005B53A6" w:rsidRDefault="005B53A6" w:rsidP="005B53A6">
      <w:pPr>
        <w:pStyle w:val="EndNoteBibliography"/>
        <w:ind w:left="720" w:hanging="720"/>
      </w:pPr>
      <w:r w:rsidRPr="005B53A6">
        <w:t>11.</w:t>
      </w:r>
      <w:r w:rsidRPr="005B53A6">
        <w:tab/>
        <w:t xml:space="preserve">State of the Environment Australia. </w:t>
      </w:r>
      <w:r w:rsidRPr="005B53A6">
        <w:rPr>
          <w:i/>
        </w:rPr>
        <w:t xml:space="preserve">Livability: Urban amenity </w:t>
      </w:r>
      <w:r w:rsidRPr="005B53A6">
        <w:t>2016.</w:t>
      </w:r>
    </w:p>
    <w:p w14:paraId="4C09435D" w14:textId="77777777" w:rsidR="005B53A6" w:rsidRPr="005B53A6" w:rsidRDefault="005B53A6" w:rsidP="005B53A6">
      <w:pPr>
        <w:pStyle w:val="EndNoteBibliography"/>
        <w:ind w:left="720" w:hanging="720"/>
      </w:pPr>
      <w:r w:rsidRPr="005B53A6">
        <w:t>12.</w:t>
      </w:r>
      <w:r w:rsidRPr="005B53A6">
        <w:tab/>
        <w:t xml:space="preserve">Duncan, D.T., et al., </w:t>
      </w:r>
      <w:r w:rsidRPr="005B53A6">
        <w:rPr>
          <w:i/>
        </w:rPr>
        <w:t>Validation of Walk Score® for Estimating Neighborhood Walkability: An Analysis of Four US Metropolitan Areas.</w:t>
      </w:r>
      <w:r w:rsidRPr="005B53A6">
        <w:t xml:space="preserve"> International journal of environmental research and public health, 2011. </w:t>
      </w:r>
      <w:r w:rsidRPr="005B53A6">
        <w:rPr>
          <w:b/>
        </w:rPr>
        <w:t>8</w:t>
      </w:r>
      <w:r w:rsidRPr="005B53A6">
        <w:t>(11): p. 4160-4179.</w:t>
      </w:r>
    </w:p>
    <w:p w14:paraId="77358BFB" w14:textId="77777777" w:rsidR="005B53A6" w:rsidRPr="005B53A6" w:rsidRDefault="005B53A6" w:rsidP="005B53A6">
      <w:pPr>
        <w:pStyle w:val="EndNoteBibliography"/>
        <w:ind w:left="720" w:hanging="720"/>
      </w:pPr>
      <w:r w:rsidRPr="005B53A6">
        <w:t>13.</w:t>
      </w:r>
      <w:r w:rsidRPr="005B53A6">
        <w:tab/>
        <w:t xml:space="preserve">Permier of Victoria, </w:t>
      </w:r>
      <w:r w:rsidRPr="005B53A6">
        <w:rPr>
          <w:i/>
        </w:rPr>
        <w:t>Statement on Changes to Melbourne's Restrictions</w:t>
      </w:r>
      <w:r w:rsidRPr="005B53A6">
        <w:t>. 2020, Victoria State Government.</w:t>
      </w:r>
    </w:p>
    <w:p w14:paraId="26AB25F8" w14:textId="5A78B40B" w:rsidR="005B53A6" w:rsidRPr="005B53A6" w:rsidRDefault="005B53A6" w:rsidP="005B53A6">
      <w:pPr>
        <w:pStyle w:val="EndNoteBibliography"/>
        <w:ind w:left="720" w:hanging="720"/>
      </w:pPr>
      <w:r w:rsidRPr="005B53A6">
        <w:t>14.</w:t>
      </w:r>
      <w:r w:rsidRPr="005B53A6">
        <w:tab/>
        <w:t xml:space="preserve">Australian Bureau of Statistics. </w:t>
      </w:r>
      <w:r w:rsidRPr="005B53A6">
        <w:rPr>
          <w:i/>
        </w:rPr>
        <w:t>2074.0 - Census of Population and Housing: Mesh Block Counts, Australia, 2016</w:t>
      </w:r>
      <w:r w:rsidRPr="005B53A6">
        <w:t xml:space="preserve">. 2017; Available from: </w:t>
      </w:r>
      <w:hyperlink r:id="rId23" w:history="1">
        <w:r w:rsidRPr="005B53A6">
          <w:rPr>
            <w:rStyle w:val="Hyperlink"/>
          </w:rPr>
          <w:t>https://www.abs.gov.au/AUSSTATS/abs@.nsf/Lookup/2074.0Main+Features12016?OpenDocument</w:t>
        </w:r>
      </w:hyperlink>
      <w:r w:rsidRPr="005B53A6">
        <w:t>.</w:t>
      </w:r>
    </w:p>
    <w:p w14:paraId="5C673CFB" w14:textId="77777777" w:rsidR="005B53A6" w:rsidRPr="005B53A6" w:rsidRDefault="005B53A6" w:rsidP="005B53A6">
      <w:pPr>
        <w:pStyle w:val="EndNoteBibliography"/>
        <w:ind w:left="720" w:hanging="720"/>
      </w:pPr>
      <w:r w:rsidRPr="005B53A6">
        <w:t>15.</w:t>
      </w:r>
      <w:r w:rsidRPr="005B53A6">
        <w:tab/>
        <w:t xml:space="preserve">Australian Bureau of Statistics, </w:t>
      </w:r>
      <w:r w:rsidRPr="005B53A6">
        <w:rPr>
          <w:i/>
        </w:rPr>
        <w:t>2033.0.55.001 - Census of Population and Housing: Socio-Economic Indexes for Areas (SEIFA)</w:t>
      </w:r>
      <w:r w:rsidRPr="005B53A6">
        <w:t>. 2016.</w:t>
      </w:r>
    </w:p>
    <w:p w14:paraId="2489C0F9" w14:textId="46736E26" w:rsidR="005B53A6" w:rsidRPr="005B53A6" w:rsidRDefault="005B53A6" w:rsidP="005B53A6">
      <w:pPr>
        <w:pStyle w:val="EndNoteBibliography"/>
        <w:ind w:left="720" w:hanging="720"/>
      </w:pPr>
      <w:r w:rsidRPr="005B53A6">
        <w:t>16.</w:t>
      </w:r>
      <w:r w:rsidRPr="005B53A6">
        <w:tab/>
        <w:t xml:space="preserve">Australian Bureau of Statistics. </w:t>
      </w:r>
      <w:r w:rsidRPr="005B53A6">
        <w:rPr>
          <w:i/>
        </w:rPr>
        <w:t xml:space="preserve">1270.0.55.005 - Australian Statistical Geography Standard (ASGS): Volume 5 - Remoteness Structure </w:t>
      </w:r>
      <w:r w:rsidRPr="005B53A6">
        <w:t xml:space="preserve">2016; Available from: </w:t>
      </w:r>
      <w:hyperlink r:id="rId24" w:history="1">
        <w:r w:rsidRPr="005B53A6">
          <w:rPr>
            <w:rStyle w:val="Hyperlink"/>
          </w:rPr>
          <w:t>https://www.abs.gov.au/ausstats/abs@.nsf/Lookup/by%20Subject/1270.0.55.004~July%202016~Main%20Features~Summary%20Table~7</w:t>
        </w:r>
      </w:hyperlink>
      <w:r w:rsidRPr="005B53A6">
        <w:t>.</w:t>
      </w:r>
    </w:p>
    <w:p w14:paraId="67496329" w14:textId="067A7FE9" w:rsidR="007646AB" w:rsidRPr="002E320D" w:rsidRDefault="00A40E69" w:rsidP="006A42F1">
      <w:pPr>
        <w:widowControl w:val="0"/>
        <w:autoSpaceDE w:val="0"/>
        <w:autoSpaceDN w:val="0"/>
        <w:adjustRightInd w:val="0"/>
        <w:spacing w:before="60"/>
      </w:pPr>
      <w:r>
        <w:fldChar w:fldCharType="end"/>
      </w:r>
    </w:p>
    <w:sectPr w:rsidR="007646AB" w:rsidRPr="002E320D" w:rsidSect="00F46674">
      <w:footerReference w:type="default" r:id="rId25"/>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ewoller" w:date="2020-09-23T07:13:00Z" w:initials="d">
    <w:p w14:paraId="101318D3" w14:textId="38965480" w:rsidR="007B079D" w:rsidRDefault="007B079D">
      <w:pPr>
        <w:pStyle w:val="CommentText"/>
      </w:pPr>
      <w:r>
        <w:rPr>
          <w:rStyle w:val="CommentReference"/>
        </w:rPr>
        <w:annotationRef/>
      </w:r>
      <w:r>
        <w:t>Shouldn't this be density?  Some meshblocks are huge</w:t>
      </w:r>
    </w:p>
  </w:comment>
  <w:comment w:id="3" w:author="dewoller" w:date="2020-09-23T07:16:00Z" w:initials="d">
    <w:p w14:paraId="528CCC11" w14:textId="6CDAA08E" w:rsidR="00730A33" w:rsidRDefault="00730A33">
      <w:pPr>
        <w:pStyle w:val="CommentText"/>
      </w:pPr>
      <w:r>
        <w:rPr>
          <w:rStyle w:val="CommentReference"/>
        </w:rPr>
        <w:annotationRef/>
      </w:r>
      <w:r>
        <w:t>developed?</w:t>
      </w:r>
    </w:p>
  </w:comment>
  <w:comment w:id="31" w:author="Ali Lakhani" w:date="2020-09-21T13:37:00Z" w:initials="AL">
    <w:p w14:paraId="6D69598C" w14:textId="06CCAAB3" w:rsidR="00392AAC" w:rsidRDefault="00392AAC">
      <w:pPr>
        <w:pStyle w:val="CommentText"/>
      </w:pPr>
      <w:r>
        <w:rPr>
          <w:rStyle w:val="CommentReference"/>
        </w:rPr>
        <w:annotationRef/>
      </w:r>
      <w:r>
        <w:t xml:space="preserve">As well as open streemap? </w:t>
      </w:r>
    </w:p>
  </w:comment>
  <w:comment w:id="49" w:author="Ali Lakhani" w:date="2020-09-22T11:18:00Z" w:initials="AL">
    <w:p w14:paraId="6FB654C4" w14:textId="3AB38F92" w:rsidR="005B53A6" w:rsidRDefault="005B53A6">
      <w:pPr>
        <w:pStyle w:val="CommentText"/>
      </w:pPr>
      <w:r>
        <w:rPr>
          <w:rStyle w:val="CommentReference"/>
        </w:rPr>
        <w:annotationRef/>
      </w:r>
      <w:r>
        <w:t xml:space="preserve">I’m proposing we delete this table however have kept it in as I have one query. </w:t>
      </w:r>
    </w:p>
  </w:comment>
  <w:comment w:id="50" w:author="Ali Lakhani" w:date="2020-09-21T13:07:00Z" w:initials="AL">
    <w:p w14:paraId="04CCA611" w14:textId="3640E048" w:rsidR="00392AAC" w:rsidRDefault="00392AAC">
      <w:pPr>
        <w:pStyle w:val="CommentText"/>
      </w:pPr>
      <w:r>
        <w:rPr>
          <w:rStyle w:val="CommentReference"/>
        </w:rPr>
        <w:annotationRef/>
      </w:r>
      <w:r>
        <w:t>Do we need this</w:t>
      </w:r>
      <w:r w:rsidR="005B53A6">
        <w:t xml:space="preserve"> in the file. </w:t>
      </w:r>
    </w:p>
  </w:comment>
  <w:comment w:id="51" w:author="Ali Lakhani" w:date="2020-09-21T13:59:00Z" w:initials="AL">
    <w:p w14:paraId="64FEDC95" w14:textId="4F4A3757" w:rsidR="00392AAC" w:rsidRDefault="00392AAC">
      <w:pPr>
        <w:pStyle w:val="CommentText"/>
      </w:pPr>
      <w:r>
        <w:rPr>
          <w:rStyle w:val="CommentReference"/>
        </w:rPr>
        <w:annotationRef/>
      </w:r>
      <w:r>
        <w:t>Do we have this graph?</w:t>
      </w:r>
    </w:p>
  </w:comment>
  <w:comment w:id="52" w:author="Ali Lakhani" w:date="2020-09-22T11:19:00Z" w:initials="AL">
    <w:p w14:paraId="42AF59B4" w14:textId="54F7ECE3" w:rsidR="00D84AF8" w:rsidRDefault="00D84AF8">
      <w:pPr>
        <w:pStyle w:val="CommentText"/>
      </w:pPr>
      <w:r>
        <w:rPr>
          <w:rStyle w:val="CommentReference"/>
        </w:rPr>
        <w:annotationRef/>
      </w:r>
      <w:r>
        <w:t>Re our conversation around another way (using R?) to validate the findings..</w:t>
      </w:r>
    </w:p>
  </w:comment>
  <w:comment w:id="53" w:author="Ali Lakhani" w:date="2020-09-22T09:10:00Z" w:initials="AL">
    <w:p w14:paraId="78C4FBAA" w14:textId="7422F4A0" w:rsidR="00392AAC" w:rsidRDefault="00392AAC">
      <w:pPr>
        <w:pStyle w:val="CommentText"/>
      </w:pPr>
      <w:r>
        <w:rPr>
          <w:rStyle w:val="CommentReference"/>
        </w:rPr>
        <w:annotationRef/>
      </w:r>
      <w:r>
        <w:t xml:space="preserve">Can we confirm this in any other way? Do we have a graph of somesort? </w:t>
      </w:r>
    </w:p>
  </w:comment>
  <w:comment w:id="55" w:author="Ali Lakhani" w:date="2020-09-24T08:34:00Z" w:initials="AL">
    <w:p w14:paraId="47ED67BA" w14:textId="77777777" w:rsidR="00392AAC" w:rsidRDefault="00392AAC">
      <w:pPr>
        <w:pStyle w:val="CommentText"/>
      </w:pPr>
      <w:r>
        <w:rPr>
          <w:rStyle w:val="CommentReference"/>
        </w:rPr>
        <w:annotationRef/>
      </w:r>
      <w:r>
        <w:t>Do we have data around how many times this happens?</w:t>
      </w:r>
    </w:p>
    <w:p w14:paraId="7F534CF8" w14:textId="77777777" w:rsidR="00C12B9F" w:rsidRDefault="00C12B9F">
      <w:pPr>
        <w:pStyle w:val="CommentText"/>
      </w:pPr>
    </w:p>
    <w:p w14:paraId="5C7D5868" w14:textId="3F5C4360" w:rsidR="00C12B9F" w:rsidRDefault="00C12B9F">
      <w:pPr>
        <w:pStyle w:val="CommentText"/>
      </w:pPr>
      <w:r w:rsidRPr="00C12B9F">
        <w:t>18997</w:t>
      </w:r>
      <w:r>
        <w:t xml:space="preserve"> times</w:t>
      </w:r>
      <w:bookmarkStart w:id="56" w:name="_GoBack"/>
      <w:bookmarkEnd w:id="56"/>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69598C" w15:done="0"/>
  <w15:commentEx w15:paraId="6FB654C4" w15:done="0"/>
  <w15:commentEx w15:paraId="04CCA611" w15:done="0"/>
  <w15:commentEx w15:paraId="64FEDC95" w15:done="0"/>
  <w15:commentEx w15:paraId="42AF59B4" w15:done="0"/>
  <w15:commentEx w15:paraId="78C4FBAA" w15:done="0"/>
  <w15:commentEx w15:paraId="5C7D586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69598C" w16cid:durableId="23132B32"/>
  <w16cid:commentId w16cid:paraId="6FB654C4" w16cid:durableId="23145BF9"/>
  <w16cid:commentId w16cid:paraId="04CCA611" w16cid:durableId="23132413"/>
  <w16cid:commentId w16cid:paraId="64FEDC95" w16cid:durableId="23133039"/>
  <w16cid:commentId w16cid:paraId="42AF59B4" w16cid:durableId="23145C26"/>
  <w16cid:commentId w16cid:paraId="78C4FBAA" w16cid:durableId="23143E14"/>
  <w16cid:commentId w16cid:paraId="5C7D5868" w16cid:durableId="2314435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D2AC18" w14:textId="77777777" w:rsidR="00B143D6" w:rsidRDefault="00B143D6" w:rsidP="007D356C">
      <w:r>
        <w:separator/>
      </w:r>
    </w:p>
  </w:endnote>
  <w:endnote w:type="continuationSeparator" w:id="0">
    <w:p w14:paraId="02CBE861" w14:textId="77777777" w:rsidR="00B143D6" w:rsidRDefault="00B143D6"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Times">
    <w:panose1 w:val="02020603050405020304"/>
    <w:charset w:val="00"/>
    <w:family w:val="auto"/>
    <w:notTrueType/>
    <w:pitch w:val="variable"/>
    <w:sig w:usb0="00000003" w:usb1="00000000" w:usb2="00000000" w:usb3="00000000" w:csb0="00000001" w:csb1="00000000"/>
  </w:font>
  <w:font w:name="MS Gothic">
    <w:altName w:val="ＭＳ ゴシック"/>
    <w:panose1 w:val="02000609000000000000"/>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00609000000000000"/>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860909"/>
      <w:docPartObj>
        <w:docPartGallery w:val="Page Numbers (Bottom of Page)"/>
        <w:docPartUnique/>
      </w:docPartObj>
    </w:sdtPr>
    <w:sdtEndPr>
      <w:rPr>
        <w:noProof/>
      </w:rPr>
    </w:sdtEndPr>
    <w:sdtContent>
      <w:p w14:paraId="3F03652B" w14:textId="3B03B5C2" w:rsidR="00392AAC" w:rsidRDefault="00392AAC">
        <w:pPr>
          <w:pStyle w:val="Footer"/>
          <w:jc w:val="right"/>
        </w:pPr>
        <w:r>
          <w:fldChar w:fldCharType="begin"/>
        </w:r>
        <w:r>
          <w:instrText xml:space="preserve"> PAGE   \* MERGEFORMAT </w:instrText>
        </w:r>
        <w:r>
          <w:fldChar w:fldCharType="separate"/>
        </w:r>
        <w:r w:rsidR="00C12B9F">
          <w:rPr>
            <w:noProof/>
          </w:rPr>
          <w:t>6</w:t>
        </w:r>
        <w:r>
          <w:rPr>
            <w:noProof/>
          </w:rPr>
          <w:fldChar w:fldCharType="end"/>
        </w:r>
      </w:p>
    </w:sdtContent>
  </w:sdt>
  <w:p w14:paraId="21B52D0D" w14:textId="77777777" w:rsidR="00392AAC" w:rsidRDefault="00392A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0017AD" w14:textId="77777777" w:rsidR="00B143D6" w:rsidRDefault="00B143D6" w:rsidP="007D356C">
      <w:r>
        <w:separator/>
      </w:r>
    </w:p>
  </w:footnote>
  <w:footnote w:type="continuationSeparator" w:id="0">
    <w:p w14:paraId="0F77E817" w14:textId="77777777" w:rsidR="00B143D6" w:rsidRDefault="00B143D6" w:rsidP="007D356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AA40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0F1743"/>
    <w:multiLevelType w:val="multilevel"/>
    <w:tmpl w:val="558E9C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043752"/>
    <w:multiLevelType w:val="hybridMultilevel"/>
    <w:tmpl w:val="F160AF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8E0291E"/>
    <w:multiLevelType w:val="hybridMultilevel"/>
    <w:tmpl w:val="A32C6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DE290C"/>
    <w:multiLevelType w:val="multilevel"/>
    <w:tmpl w:val="FD5C40C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684DE0"/>
    <w:multiLevelType w:val="multilevel"/>
    <w:tmpl w:val="89DC2A20"/>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1278BD"/>
    <w:multiLevelType w:val="hybridMultilevel"/>
    <w:tmpl w:val="BD5A9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47E2458"/>
    <w:multiLevelType w:val="multilevel"/>
    <w:tmpl w:val="F3720E3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4BC01E5"/>
    <w:multiLevelType w:val="multilevel"/>
    <w:tmpl w:val="B0A05E9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8F61124"/>
    <w:multiLevelType w:val="multilevel"/>
    <w:tmpl w:val="72F8F5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C7B1D54"/>
    <w:multiLevelType w:val="multilevel"/>
    <w:tmpl w:val="C9EE67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38099E"/>
    <w:multiLevelType w:val="multilevel"/>
    <w:tmpl w:val="46EC4D0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2AD437F"/>
    <w:multiLevelType w:val="multilevel"/>
    <w:tmpl w:val="5B508A2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52D2B5C"/>
    <w:multiLevelType w:val="multilevel"/>
    <w:tmpl w:val="507060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5E7280E"/>
    <w:multiLevelType w:val="multilevel"/>
    <w:tmpl w:val="B22CF61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7BC5E58"/>
    <w:multiLevelType w:val="multilevel"/>
    <w:tmpl w:val="456806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7E33B36"/>
    <w:multiLevelType w:val="multilevel"/>
    <w:tmpl w:val="7458EE2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84B6361"/>
    <w:multiLevelType w:val="multilevel"/>
    <w:tmpl w:val="A7C6E8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8BA6B23"/>
    <w:multiLevelType w:val="multilevel"/>
    <w:tmpl w:val="DBB8AE7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9DA1F05"/>
    <w:multiLevelType w:val="multilevel"/>
    <w:tmpl w:val="84982F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E730016"/>
    <w:multiLevelType w:val="multilevel"/>
    <w:tmpl w:val="E032871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38D4825"/>
    <w:multiLevelType w:val="multilevel"/>
    <w:tmpl w:val="F3DCD9A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6FB4BC3"/>
    <w:multiLevelType w:val="hybridMultilevel"/>
    <w:tmpl w:val="721C0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70E262F"/>
    <w:multiLevelType w:val="hybridMultilevel"/>
    <w:tmpl w:val="E7F89EE0"/>
    <w:lvl w:ilvl="0" w:tplc="31DE81CC">
      <w:start w:val="1"/>
      <w:numFmt w:val="decimal"/>
      <w:lvlText w:val="%1."/>
      <w:lvlJc w:val="left"/>
      <w:pPr>
        <w:tabs>
          <w:tab w:val="num" w:pos="720"/>
        </w:tabs>
        <w:ind w:left="720" w:hanging="360"/>
      </w:pPr>
      <w:rPr>
        <w:rFonts w:ascii="Calibri" w:hAnsi="Calibri"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nsid w:val="49871640"/>
    <w:multiLevelType w:val="multilevel"/>
    <w:tmpl w:val="7432476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B3E3C7A"/>
    <w:multiLevelType w:val="multilevel"/>
    <w:tmpl w:val="B2641E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C454921"/>
    <w:multiLevelType w:val="hybridMultilevel"/>
    <w:tmpl w:val="85D6C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9">
    <w:nsid w:val="53373387"/>
    <w:multiLevelType w:val="multilevel"/>
    <w:tmpl w:val="1C5ECD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3505B4A"/>
    <w:multiLevelType w:val="multilevel"/>
    <w:tmpl w:val="C2467E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C332D7"/>
    <w:multiLevelType w:val="multilevel"/>
    <w:tmpl w:val="2280E9C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A8326E4"/>
    <w:multiLevelType w:val="multilevel"/>
    <w:tmpl w:val="56C431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06E16AA"/>
    <w:multiLevelType w:val="multilevel"/>
    <w:tmpl w:val="5BF064A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07952DB"/>
    <w:multiLevelType w:val="multilevel"/>
    <w:tmpl w:val="E6A25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319085E"/>
    <w:multiLevelType w:val="multilevel"/>
    <w:tmpl w:val="5E622C4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41964FF"/>
    <w:multiLevelType w:val="multilevel"/>
    <w:tmpl w:val="C0BED8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486F6A"/>
    <w:multiLevelType w:val="hybridMultilevel"/>
    <w:tmpl w:val="06309B7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9">
    <w:nsid w:val="652D4503"/>
    <w:multiLevelType w:val="multilevel"/>
    <w:tmpl w:val="B12C789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53449E4"/>
    <w:multiLevelType w:val="multilevel"/>
    <w:tmpl w:val="EF0C1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6D37472"/>
    <w:multiLevelType w:val="multilevel"/>
    <w:tmpl w:val="2C5ACA1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04F5478"/>
    <w:multiLevelType w:val="multilevel"/>
    <w:tmpl w:val="6A245E7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5691C85"/>
    <w:multiLevelType w:val="multilevel"/>
    <w:tmpl w:val="BEC891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8D4379"/>
    <w:multiLevelType w:val="multilevel"/>
    <w:tmpl w:val="596884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A9861D9"/>
    <w:multiLevelType w:val="hybridMultilevel"/>
    <w:tmpl w:val="85D6C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6A3154"/>
    <w:multiLevelType w:val="hybridMultilevel"/>
    <w:tmpl w:val="6414CC50"/>
    <w:lvl w:ilvl="0" w:tplc="BCF6A03A">
      <w:start w:val="1"/>
      <w:numFmt w:val="decimal"/>
      <w:lvlText w:val="%1."/>
      <w:lvlJc w:val="left"/>
      <w:pPr>
        <w:tabs>
          <w:tab w:val="num" w:pos="720"/>
        </w:tabs>
        <w:ind w:left="720" w:hanging="360"/>
      </w:pPr>
      <w:rPr>
        <w:rFonts w:ascii="Calibri" w:hAnsi="Calibri"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7">
    <w:nsid w:val="7F232E52"/>
    <w:multiLevelType w:val="multilevel"/>
    <w:tmpl w:val="9B70AB8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F610B24"/>
    <w:multiLevelType w:val="multilevel"/>
    <w:tmpl w:val="17BCE3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5"/>
  </w:num>
  <w:num w:numId="3">
    <w:abstractNumId w:val="43"/>
    <w:lvlOverride w:ilvl="0">
      <w:lvl w:ilvl="0">
        <w:numFmt w:val="decimal"/>
        <w:lvlText w:val="%1."/>
        <w:lvlJc w:val="left"/>
      </w:lvl>
    </w:lvlOverride>
  </w:num>
  <w:num w:numId="4">
    <w:abstractNumId w:val="16"/>
    <w:lvlOverride w:ilvl="0">
      <w:lvl w:ilvl="0">
        <w:numFmt w:val="decimal"/>
        <w:lvlText w:val="%1."/>
        <w:lvlJc w:val="left"/>
      </w:lvl>
    </w:lvlOverride>
  </w:num>
  <w:num w:numId="5">
    <w:abstractNumId w:val="18"/>
    <w:lvlOverride w:ilvl="0">
      <w:lvl w:ilvl="0">
        <w:numFmt w:val="decimal"/>
        <w:lvlText w:val="%1."/>
        <w:lvlJc w:val="left"/>
      </w:lvl>
    </w:lvlOverride>
  </w:num>
  <w:num w:numId="6">
    <w:abstractNumId w:val="29"/>
    <w:lvlOverride w:ilvl="0">
      <w:lvl w:ilvl="0">
        <w:numFmt w:val="decimal"/>
        <w:lvlText w:val="%1."/>
        <w:lvlJc w:val="left"/>
      </w:lvl>
    </w:lvlOverride>
  </w:num>
  <w:num w:numId="7">
    <w:abstractNumId w:val="10"/>
    <w:lvlOverride w:ilvl="0">
      <w:lvl w:ilvl="0">
        <w:numFmt w:val="decimal"/>
        <w:lvlText w:val="%1."/>
        <w:lvlJc w:val="left"/>
      </w:lvl>
    </w:lvlOverride>
  </w:num>
  <w:num w:numId="8">
    <w:abstractNumId w:val="9"/>
    <w:lvlOverride w:ilvl="0">
      <w:lvl w:ilvl="0">
        <w:numFmt w:val="decimal"/>
        <w:lvlText w:val="%1."/>
        <w:lvlJc w:val="left"/>
      </w:lvl>
    </w:lvlOverride>
  </w:num>
  <w:num w:numId="9">
    <w:abstractNumId w:val="33"/>
    <w:lvlOverride w:ilvl="0">
      <w:lvl w:ilvl="0">
        <w:numFmt w:val="decimal"/>
        <w:lvlText w:val="%1."/>
        <w:lvlJc w:val="left"/>
      </w:lvl>
    </w:lvlOverride>
  </w:num>
  <w:num w:numId="10">
    <w:abstractNumId w:val="20"/>
    <w:lvlOverride w:ilvl="0">
      <w:lvl w:ilvl="0">
        <w:numFmt w:val="decimal"/>
        <w:lvlText w:val="%1."/>
        <w:lvlJc w:val="left"/>
      </w:lvl>
    </w:lvlOverride>
  </w:num>
  <w:num w:numId="11">
    <w:abstractNumId w:val="7"/>
    <w:lvlOverride w:ilvl="0">
      <w:lvl w:ilvl="0">
        <w:numFmt w:val="decimal"/>
        <w:lvlText w:val="%1."/>
        <w:lvlJc w:val="left"/>
      </w:lvl>
    </w:lvlOverride>
  </w:num>
  <w:num w:numId="12">
    <w:abstractNumId w:val="34"/>
    <w:lvlOverride w:ilvl="0">
      <w:lvl w:ilvl="0">
        <w:numFmt w:val="decimal"/>
        <w:lvlText w:val="%1."/>
        <w:lvlJc w:val="left"/>
      </w:lvl>
    </w:lvlOverride>
  </w:num>
  <w:num w:numId="13">
    <w:abstractNumId w:val="36"/>
    <w:lvlOverride w:ilvl="0">
      <w:lvl w:ilvl="0">
        <w:numFmt w:val="decimal"/>
        <w:lvlText w:val="%1."/>
        <w:lvlJc w:val="left"/>
      </w:lvl>
    </w:lvlOverride>
  </w:num>
  <w:num w:numId="14">
    <w:abstractNumId w:val="47"/>
    <w:lvlOverride w:ilvl="0">
      <w:lvl w:ilvl="0">
        <w:numFmt w:val="decimal"/>
        <w:lvlText w:val="%1."/>
        <w:lvlJc w:val="left"/>
      </w:lvl>
    </w:lvlOverride>
  </w:num>
  <w:num w:numId="15">
    <w:abstractNumId w:val="17"/>
    <w:lvlOverride w:ilvl="0">
      <w:lvl w:ilvl="0">
        <w:numFmt w:val="decimal"/>
        <w:lvlText w:val="%1."/>
        <w:lvlJc w:val="left"/>
      </w:lvl>
    </w:lvlOverride>
  </w:num>
  <w:num w:numId="16">
    <w:abstractNumId w:val="25"/>
    <w:lvlOverride w:ilvl="0">
      <w:lvl w:ilvl="0">
        <w:numFmt w:val="decimal"/>
        <w:lvlText w:val="%1."/>
        <w:lvlJc w:val="left"/>
      </w:lvl>
    </w:lvlOverride>
  </w:num>
  <w:num w:numId="17">
    <w:abstractNumId w:val="12"/>
    <w:lvlOverride w:ilvl="0">
      <w:lvl w:ilvl="0">
        <w:numFmt w:val="decimal"/>
        <w:lvlText w:val="%1."/>
        <w:lvlJc w:val="left"/>
      </w:lvl>
    </w:lvlOverride>
  </w:num>
  <w:num w:numId="18">
    <w:abstractNumId w:val="4"/>
    <w:lvlOverride w:ilvl="0">
      <w:lvl w:ilvl="0">
        <w:numFmt w:val="decimal"/>
        <w:lvlText w:val="%1."/>
        <w:lvlJc w:val="left"/>
      </w:lvl>
    </w:lvlOverride>
  </w:num>
  <w:num w:numId="19">
    <w:abstractNumId w:val="46"/>
  </w:num>
  <w:num w:numId="20">
    <w:abstractNumId w:val="24"/>
  </w:num>
  <w:num w:numId="21">
    <w:abstractNumId w:val="40"/>
  </w:num>
  <w:num w:numId="22">
    <w:abstractNumId w:val="13"/>
    <w:lvlOverride w:ilvl="0">
      <w:lvl w:ilvl="0">
        <w:numFmt w:val="decimal"/>
        <w:lvlText w:val="%1."/>
        <w:lvlJc w:val="left"/>
      </w:lvl>
    </w:lvlOverride>
  </w:num>
  <w:num w:numId="23">
    <w:abstractNumId w:val="44"/>
    <w:lvlOverride w:ilvl="0">
      <w:lvl w:ilvl="0">
        <w:numFmt w:val="decimal"/>
        <w:lvlText w:val="%1."/>
        <w:lvlJc w:val="left"/>
      </w:lvl>
    </w:lvlOverride>
  </w:num>
  <w:num w:numId="24">
    <w:abstractNumId w:val="1"/>
    <w:lvlOverride w:ilvl="0">
      <w:lvl w:ilvl="0">
        <w:numFmt w:val="decimal"/>
        <w:lvlText w:val="%1."/>
        <w:lvlJc w:val="left"/>
      </w:lvl>
    </w:lvlOverride>
  </w:num>
  <w:num w:numId="25">
    <w:abstractNumId w:val="26"/>
    <w:lvlOverride w:ilvl="0">
      <w:lvl w:ilvl="0">
        <w:numFmt w:val="decimal"/>
        <w:lvlText w:val="%1."/>
        <w:lvlJc w:val="left"/>
      </w:lvl>
    </w:lvlOverride>
  </w:num>
  <w:num w:numId="26">
    <w:abstractNumId w:val="37"/>
    <w:lvlOverride w:ilvl="0">
      <w:lvl w:ilvl="0">
        <w:numFmt w:val="decimal"/>
        <w:lvlText w:val="%1."/>
        <w:lvlJc w:val="left"/>
      </w:lvl>
    </w:lvlOverride>
  </w:num>
  <w:num w:numId="27">
    <w:abstractNumId w:val="30"/>
    <w:lvlOverride w:ilvl="0">
      <w:lvl w:ilvl="0">
        <w:numFmt w:val="decimal"/>
        <w:lvlText w:val="%1."/>
        <w:lvlJc w:val="left"/>
      </w:lvl>
    </w:lvlOverride>
  </w:num>
  <w:num w:numId="28">
    <w:abstractNumId w:val="48"/>
    <w:lvlOverride w:ilvl="0">
      <w:lvl w:ilvl="0">
        <w:numFmt w:val="decimal"/>
        <w:lvlText w:val="%1."/>
        <w:lvlJc w:val="left"/>
      </w:lvl>
    </w:lvlOverride>
  </w:num>
  <w:num w:numId="29">
    <w:abstractNumId w:val="42"/>
    <w:lvlOverride w:ilvl="0">
      <w:lvl w:ilvl="0">
        <w:numFmt w:val="decimal"/>
        <w:lvlText w:val="%1."/>
        <w:lvlJc w:val="left"/>
      </w:lvl>
    </w:lvlOverride>
  </w:num>
  <w:num w:numId="30">
    <w:abstractNumId w:val="11"/>
    <w:lvlOverride w:ilvl="0">
      <w:lvl w:ilvl="0">
        <w:numFmt w:val="decimal"/>
        <w:lvlText w:val="%1."/>
        <w:lvlJc w:val="left"/>
      </w:lvl>
    </w:lvlOverride>
  </w:num>
  <w:num w:numId="31">
    <w:abstractNumId w:val="21"/>
    <w:lvlOverride w:ilvl="0">
      <w:lvl w:ilvl="0">
        <w:numFmt w:val="decimal"/>
        <w:lvlText w:val="%1."/>
        <w:lvlJc w:val="left"/>
      </w:lvl>
    </w:lvlOverride>
  </w:num>
  <w:num w:numId="32">
    <w:abstractNumId w:val="31"/>
    <w:lvlOverride w:ilvl="0">
      <w:lvl w:ilvl="0">
        <w:numFmt w:val="decimal"/>
        <w:lvlText w:val="%1."/>
        <w:lvlJc w:val="left"/>
      </w:lvl>
    </w:lvlOverride>
  </w:num>
  <w:num w:numId="33">
    <w:abstractNumId w:val="8"/>
    <w:lvlOverride w:ilvl="0">
      <w:lvl w:ilvl="0">
        <w:numFmt w:val="decimal"/>
        <w:lvlText w:val="%1."/>
        <w:lvlJc w:val="left"/>
      </w:lvl>
    </w:lvlOverride>
  </w:num>
  <w:num w:numId="34">
    <w:abstractNumId w:val="14"/>
    <w:lvlOverride w:ilvl="0">
      <w:lvl w:ilvl="0">
        <w:numFmt w:val="decimal"/>
        <w:lvlText w:val="%1."/>
        <w:lvlJc w:val="left"/>
      </w:lvl>
    </w:lvlOverride>
  </w:num>
  <w:num w:numId="35">
    <w:abstractNumId w:val="22"/>
    <w:lvlOverride w:ilvl="0">
      <w:lvl w:ilvl="0">
        <w:numFmt w:val="decimal"/>
        <w:lvlText w:val="%1."/>
        <w:lvlJc w:val="left"/>
      </w:lvl>
    </w:lvlOverride>
  </w:num>
  <w:num w:numId="36">
    <w:abstractNumId w:val="39"/>
    <w:lvlOverride w:ilvl="0">
      <w:lvl w:ilvl="0">
        <w:numFmt w:val="decimal"/>
        <w:lvlText w:val="%1."/>
        <w:lvlJc w:val="left"/>
      </w:lvl>
    </w:lvlOverride>
  </w:num>
  <w:num w:numId="37">
    <w:abstractNumId w:val="41"/>
    <w:lvlOverride w:ilvl="0">
      <w:lvl w:ilvl="0">
        <w:numFmt w:val="decimal"/>
        <w:lvlText w:val="%1."/>
        <w:lvlJc w:val="left"/>
      </w:lvl>
    </w:lvlOverride>
  </w:num>
  <w:num w:numId="38">
    <w:abstractNumId w:val="5"/>
    <w:lvlOverride w:ilvl="0">
      <w:lvl w:ilvl="0">
        <w:numFmt w:val="decimal"/>
        <w:lvlText w:val="%1."/>
        <w:lvlJc w:val="left"/>
      </w:lvl>
    </w:lvlOverride>
  </w:num>
  <w:num w:numId="39">
    <w:abstractNumId w:val="19"/>
    <w:lvlOverride w:ilvl="0">
      <w:lvl w:ilvl="0">
        <w:numFmt w:val="decimal"/>
        <w:lvlText w:val="%1."/>
        <w:lvlJc w:val="left"/>
      </w:lvl>
    </w:lvlOverride>
  </w:num>
  <w:num w:numId="40">
    <w:abstractNumId w:val="38"/>
  </w:num>
  <w:num w:numId="41">
    <w:abstractNumId w:val="27"/>
  </w:num>
  <w:num w:numId="42">
    <w:abstractNumId w:val="45"/>
  </w:num>
  <w:num w:numId="43">
    <w:abstractNumId w:val="0"/>
  </w:num>
  <w:num w:numId="44">
    <w:abstractNumId w:val="3"/>
  </w:num>
  <w:num w:numId="45">
    <w:abstractNumId w:val="2"/>
  </w:num>
  <w:num w:numId="46">
    <w:abstractNumId w:val="23"/>
  </w:num>
  <w:num w:numId="47">
    <w:abstractNumId w:val="15"/>
  </w:num>
  <w:num w:numId="48">
    <w:abstractNumId w:val="6"/>
  </w:num>
  <w:num w:numId="4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Lakhani">
    <w15:presenceInfo w15:providerId="AD" w15:userId="S::ALakhani@ltu.edu.au::7118d28a-ab3c-4d2e-8c45-4d532e8c60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oNotDisplayPageBoundari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rwd2tvgv2p25ef9vkp5zdftwpezfxezp9t&quot;&gt;Merged Endnotelibrary-Saved2-Converted&lt;record-ids&gt;&lt;item&gt;16172&lt;/item&gt;&lt;item&gt;21927&lt;/item&gt;&lt;item&gt;21929&lt;/item&gt;&lt;item&gt;21930&lt;/item&gt;&lt;item&gt;21936&lt;/item&gt;&lt;item&gt;21937&lt;/item&gt;&lt;item&gt;21938&lt;/item&gt;&lt;item&gt;21939&lt;/item&gt;&lt;item&gt;21940&lt;/item&gt;&lt;item&gt;21941&lt;/item&gt;&lt;item&gt;21942&lt;/item&gt;&lt;item&gt;21943&lt;/item&gt;&lt;item&gt;21944&lt;/item&gt;&lt;item&gt;21945&lt;/item&gt;&lt;item&gt;21946&lt;/item&gt;&lt;item&gt;21947&lt;/item&gt;&lt;item&gt;21948&lt;/item&gt;&lt;/record-ids&gt;&lt;/item&gt;&lt;/Libraries&gt;"/>
  </w:docVars>
  <w:rsids>
    <w:rsidRoot w:val="00C658AC"/>
    <w:rsid w:val="0000442D"/>
    <w:rsid w:val="000057E8"/>
    <w:rsid w:val="000134DB"/>
    <w:rsid w:val="000178CF"/>
    <w:rsid w:val="00031FD2"/>
    <w:rsid w:val="0006456F"/>
    <w:rsid w:val="00070888"/>
    <w:rsid w:val="00076EE2"/>
    <w:rsid w:val="000A5234"/>
    <w:rsid w:val="000C0413"/>
    <w:rsid w:val="000C0591"/>
    <w:rsid w:val="000C5431"/>
    <w:rsid w:val="000F3E48"/>
    <w:rsid w:val="00114EF9"/>
    <w:rsid w:val="001234F4"/>
    <w:rsid w:val="00137B87"/>
    <w:rsid w:val="00146539"/>
    <w:rsid w:val="00160DB8"/>
    <w:rsid w:val="001671B0"/>
    <w:rsid w:val="00177635"/>
    <w:rsid w:val="001A0D8C"/>
    <w:rsid w:val="001A1958"/>
    <w:rsid w:val="001A42FD"/>
    <w:rsid w:val="001B77CC"/>
    <w:rsid w:val="001C5C17"/>
    <w:rsid w:val="001E69D2"/>
    <w:rsid w:val="00200EAE"/>
    <w:rsid w:val="00214E91"/>
    <w:rsid w:val="0022668B"/>
    <w:rsid w:val="00230020"/>
    <w:rsid w:val="00252466"/>
    <w:rsid w:val="00255BD9"/>
    <w:rsid w:val="00257227"/>
    <w:rsid w:val="00264AB3"/>
    <w:rsid w:val="00281EFD"/>
    <w:rsid w:val="00291E7C"/>
    <w:rsid w:val="00295068"/>
    <w:rsid w:val="002A7BB6"/>
    <w:rsid w:val="002B4FDB"/>
    <w:rsid w:val="002C27AE"/>
    <w:rsid w:val="002C39B8"/>
    <w:rsid w:val="002C4A7E"/>
    <w:rsid w:val="002D1031"/>
    <w:rsid w:val="002E2DD7"/>
    <w:rsid w:val="002E320D"/>
    <w:rsid w:val="002E329C"/>
    <w:rsid w:val="002E6BBE"/>
    <w:rsid w:val="003007B5"/>
    <w:rsid w:val="0033109F"/>
    <w:rsid w:val="0034453F"/>
    <w:rsid w:val="00351A29"/>
    <w:rsid w:val="00375831"/>
    <w:rsid w:val="00384E9C"/>
    <w:rsid w:val="00392AAC"/>
    <w:rsid w:val="00396F60"/>
    <w:rsid w:val="003A5F03"/>
    <w:rsid w:val="003B5322"/>
    <w:rsid w:val="003C161D"/>
    <w:rsid w:val="003C6F0A"/>
    <w:rsid w:val="003E0FDC"/>
    <w:rsid w:val="003F030F"/>
    <w:rsid w:val="003F6543"/>
    <w:rsid w:val="00422717"/>
    <w:rsid w:val="00425027"/>
    <w:rsid w:val="004356F6"/>
    <w:rsid w:val="00462A52"/>
    <w:rsid w:val="00467ECA"/>
    <w:rsid w:val="004761AB"/>
    <w:rsid w:val="00497DBF"/>
    <w:rsid w:val="004A15E9"/>
    <w:rsid w:val="004A5E4F"/>
    <w:rsid w:val="004A64D7"/>
    <w:rsid w:val="004B5806"/>
    <w:rsid w:val="004C6203"/>
    <w:rsid w:val="004D20F9"/>
    <w:rsid w:val="004E0C09"/>
    <w:rsid w:val="004E101E"/>
    <w:rsid w:val="004E4087"/>
    <w:rsid w:val="004F5D0B"/>
    <w:rsid w:val="00503868"/>
    <w:rsid w:val="00503E57"/>
    <w:rsid w:val="00515AC8"/>
    <w:rsid w:val="00517E04"/>
    <w:rsid w:val="00523E80"/>
    <w:rsid w:val="005306ED"/>
    <w:rsid w:val="00534D33"/>
    <w:rsid w:val="00552FEB"/>
    <w:rsid w:val="00564FDD"/>
    <w:rsid w:val="00566F9E"/>
    <w:rsid w:val="00573E49"/>
    <w:rsid w:val="00584A60"/>
    <w:rsid w:val="005938A2"/>
    <w:rsid w:val="005A4D70"/>
    <w:rsid w:val="005B48DF"/>
    <w:rsid w:val="005B53A6"/>
    <w:rsid w:val="005D0A2A"/>
    <w:rsid w:val="005E04D0"/>
    <w:rsid w:val="005E32B5"/>
    <w:rsid w:val="006218C7"/>
    <w:rsid w:val="00624B87"/>
    <w:rsid w:val="00636B41"/>
    <w:rsid w:val="00640A40"/>
    <w:rsid w:val="00644F9D"/>
    <w:rsid w:val="00663142"/>
    <w:rsid w:val="00671E48"/>
    <w:rsid w:val="00676DD3"/>
    <w:rsid w:val="00676E0A"/>
    <w:rsid w:val="006965F3"/>
    <w:rsid w:val="00696F35"/>
    <w:rsid w:val="006A42F1"/>
    <w:rsid w:val="006A5238"/>
    <w:rsid w:val="006B338E"/>
    <w:rsid w:val="006C2EB6"/>
    <w:rsid w:val="006C4B68"/>
    <w:rsid w:val="006D2C30"/>
    <w:rsid w:val="006E6B46"/>
    <w:rsid w:val="006F5237"/>
    <w:rsid w:val="00706836"/>
    <w:rsid w:val="0072691E"/>
    <w:rsid w:val="00730A33"/>
    <w:rsid w:val="00730A5D"/>
    <w:rsid w:val="00733785"/>
    <w:rsid w:val="00742A20"/>
    <w:rsid w:val="00743CC2"/>
    <w:rsid w:val="00761FF4"/>
    <w:rsid w:val="007646AB"/>
    <w:rsid w:val="0076544C"/>
    <w:rsid w:val="007879D9"/>
    <w:rsid w:val="007A423E"/>
    <w:rsid w:val="007B079D"/>
    <w:rsid w:val="007C5057"/>
    <w:rsid w:val="007D356C"/>
    <w:rsid w:val="007F17E1"/>
    <w:rsid w:val="007F1AE9"/>
    <w:rsid w:val="007F29EB"/>
    <w:rsid w:val="008051F3"/>
    <w:rsid w:val="00805AB9"/>
    <w:rsid w:val="008144EA"/>
    <w:rsid w:val="00822B1F"/>
    <w:rsid w:val="00823018"/>
    <w:rsid w:val="008526DD"/>
    <w:rsid w:val="008542B7"/>
    <w:rsid w:val="0085667F"/>
    <w:rsid w:val="008B68D8"/>
    <w:rsid w:val="008C064C"/>
    <w:rsid w:val="008E59C7"/>
    <w:rsid w:val="00921650"/>
    <w:rsid w:val="0092347A"/>
    <w:rsid w:val="009506E0"/>
    <w:rsid w:val="00964B4B"/>
    <w:rsid w:val="009808C6"/>
    <w:rsid w:val="00994267"/>
    <w:rsid w:val="00997EFF"/>
    <w:rsid w:val="009A47C1"/>
    <w:rsid w:val="009B1655"/>
    <w:rsid w:val="009B5239"/>
    <w:rsid w:val="009C0966"/>
    <w:rsid w:val="009C53AA"/>
    <w:rsid w:val="009E2858"/>
    <w:rsid w:val="009E3366"/>
    <w:rsid w:val="009F55D5"/>
    <w:rsid w:val="00A00CD4"/>
    <w:rsid w:val="00A0273D"/>
    <w:rsid w:val="00A26D7B"/>
    <w:rsid w:val="00A3377F"/>
    <w:rsid w:val="00A339B8"/>
    <w:rsid w:val="00A40E69"/>
    <w:rsid w:val="00A45ADD"/>
    <w:rsid w:val="00A45CF8"/>
    <w:rsid w:val="00A50262"/>
    <w:rsid w:val="00A6226A"/>
    <w:rsid w:val="00A77B0A"/>
    <w:rsid w:val="00A968F1"/>
    <w:rsid w:val="00AB27D6"/>
    <w:rsid w:val="00AC06FA"/>
    <w:rsid w:val="00AE5804"/>
    <w:rsid w:val="00AE5982"/>
    <w:rsid w:val="00AE6687"/>
    <w:rsid w:val="00B07C38"/>
    <w:rsid w:val="00B1140D"/>
    <w:rsid w:val="00B1375B"/>
    <w:rsid w:val="00B143D6"/>
    <w:rsid w:val="00B2161C"/>
    <w:rsid w:val="00B336A8"/>
    <w:rsid w:val="00B36C9B"/>
    <w:rsid w:val="00B37882"/>
    <w:rsid w:val="00B558ED"/>
    <w:rsid w:val="00B60457"/>
    <w:rsid w:val="00B6277C"/>
    <w:rsid w:val="00B726F4"/>
    <w:rsid w:val="00B728C2"/>
    <w:rsid w:val="00B74693"/>
    <w:rsid w:val="00B95C2D"/>
    <w:rsid w:val="00BB1A66"/>
    <w:rsid w:val="00BB4E86"/>
    <w:rsid w:val="00BB626C"/>
    <w:rsid w:val="00BD07A9"/>
    <w:rsid w:val="00BE0389"/>
    <w:rsid w:val="00BE4B37"/>
    <w:rsid w:val="00BE6FFC"/>
    <w:rsid w:val="00BF662B"/>
    <w:rsid w:val="00C00950"/>
    <w:rsid w:val="00C01764"/>
    <w:rsid w:val="00C124D9"/>
    <w:rsid w:val="00C12B9F"/>
    <w:rsid w:val="00C142E3"/>
    <w:rsid w:val="00C15E93"/>
    <w:rsid w:val="00C23631"/>
    <w:rsid w:val="00C405FB"/>
    <w:rsid w:val="00C5058C"/>
    <w:rsid w:val="00C52D2E"/>
    <w:rsid w:val="00C54F36"/>
    <w:rsid w:val="00C551D4"/>
    <w:rsid w:val="00C658AC"/>
    <w:rsid w:val="00C7476B"/>
    <w:rsid w:val="00C90A60"/>
    <w:rsid w:val="00C91419"/>
    <w:rsid w:val="00CB5D65"/>
    <w:rsid w:val="00CC14DE"/>
    <w:rsid w:val="00CC487F"/>
    <w:rsid w:val="00CD12A1"/>
    <w:rsid w:val="00CD5E22"/>
    <w:rsid w:val="00CE3CB3"/>
    <w:rsid w:val="00CE40D3"/>
    <w:rsid w:val="00CF5515"/>
    <w:rsid w:val="00D04A0E"/>
    <w:rsid w:val="00D1482D"/>
    <w:rsid w:val="00D160BE"/>
    <w:rsid w:val="00D1675F"/>
    <w:rsid w:val="00D35B3A"/>
    <w:rsid w:val="00D45442"/>
    <w:rsid w:val="00D54F42"/>
    <w:rsid w:val="00D66597"/>
    <w:rsid w:val="00D81988"/>
    <w:rsid w:val="00D84AF8"/>
    <w:rsid w:val="00DA3F84"/>
    <w:rsid w:val="00DC234C"/>
    <w:rsid w:val="00DC6CE7"/>
    <w:rsid w:val="00DD2C29"/>
    <w:rsid w:val="00DE4ADF"/>
    <w:rsid w:val="00DF1895"/>
    <w:rsid w:val="00DF602F"/>
    <w:rsid w:val="00E07AE3"/>
    <w:rsid w:val="00E2089F"/>
    <w:rsid w:val="00E255C0"/>
    <w:rsid w:val="00E35D7C"/>
    <w:rsid w:val="00E362DA"/>
    <w:rsid w:val="00E40B20"/>
    <w:rsid w:val="00E431C8"/>
    <w:rsid w:val="00E77DF8"/>
    <w:rsid w:val="00E87F40"/>
    <w:rsid w:val="00ED2F46"/>
    <w:rsid w:val="00EF1408"/>
    <w:rsid w:val="00F03454"/>
    <w:rsid w:val="00F1469F"/>
    <w:rsid w:val="00F16822"/>
    <w:rsid w:val="00F23B50"/>
    <w:rsid w:val="00F3623E"/>
    <w:rsid w:val="00F4442A"/>
    <w:rsid w:val="00F46674"/>
    <w:rsid w:val="00F95A11"/>
    <w:rsid w:val="00FB37DF"/>
    <w:rsid w:val="00FB7486"/>
    <w:rsid w:val="00FC18AB"/>
    <w:rsid w:val="00FC737D"/>
  </w:rsids>
  <m:mathPr>
    <m:mathFont m:val="Cambria Math"/>
    <m:brkBin m:val="before"/>
    <m:brkBinSub m:val="--"/>
    <m:smallFrac m:val="0"/>
    <m:dispDef/>
    <m:lMargin m:val="0"/>
    <m:rMargin m:val="0"/>
    <m:defJc m:val="centerGroup"/>
    <m:wrapIndent m:val="1440"/>
    <m:intLim m:val="subSup"/>
    <m:naryLim m:val="undOvr"/>
  </m:mathPr>
  <w:themeFontLang w:val="en-GB"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2888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nhideWhenUsed="0" w:qFormat="1"/>
    <w:lsdException w:name="Subtitle" w:semiHidden="0" w:unhideWhenUsed="0" w:qFormat="1"/>
    <w:lsdException w:name="Body Text Indent 3" w:semiHidden="0" w:unhideWhenUsed="0"/>
    <w:lsdException w:name="Block Text" w:semiHidden="0" w:unhideWhenUsed="0"/>
    <w:lsdException w:name="Hyperlink" w:semiHidden="0" w:unhideWhenUsed="0"/>
    <w:lsdException w:name="FollowedHyperlink" w:semiHidden="0" w:unhideWhenUsed="0"/>
    <w:lsdException w:name="Strong" w:semiHidden="0" w:unhideWhenUsed="0" w:qFormat="1"/>
    <w:lsdException w:name="Emphasis" w:semiHidden="0" w:uiPriority="2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table" w:styleId="TableGrid">
    <w:name w:val="Table Grid"/>
    <w:basedOn w:val="TableNormal"/>
    <w:rsid w:val="00AC06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AC06FA"/>
    <w:pPr>
      <w:spacing w:after="200"/>
    </w:pPr>
    <w:rPr>
      <w:b/>
      <w:bCs/>
      <w:color w:val="4F81BD" w:themeColor="accent1"/>
      <w:sz w:val="18"/>
      <w:szCs w:val="18"/>
    </w:rPr>
  </w:style>
  <w:style w:type="paragraph" w:customStyle="1" w:styleId="EndNoteBibliographyTitle">
    <w:name w:val="EndNote Bibliography Title"/>
    <w:basedOn w:val="Normal"/>
    <w:link w:val="EndNoteBibliographyTitleChar"/>
    <w:rsid w:val="00A40E69"/>
    <w:pPr>
      <w:jc w:val="center"/>
    </w:pPr>
    <w:rPr>
      <w:rFonts w:cs="Calibri"/>
      <w:noProof/>
    </w:rPr>
  </w:style>
  <w:style w:type="character" w:customStyle="1" w:styleId="EndNoteBibliographyTitleChar">
    <w:name w:val="EndNote Bibliography Title Char"/>
    <w:basedOn w:val="DefaultParagraphFont"/>
    <w:link w:val="EndNoteBibliographyTitle"/>
    <w:rsid w:val="00A40E69"/>
    <w:rPr>
      <w:rFonts w:ascii="Calibri" w:hAnsi="Calibri" w:cs="Calibri"/>
      <w:noProof/>
      <w:sz w:val="22"/>
      <w:szCs w:val="22"/>
    </w:rPr>
  </w:style>
  <w:style w:type="paragraph" w:customStyle="1" w:styleId="EndNoteBibliography">
    <w:name w:val="EndNote Bibliography"/>
    <w:basedOn w:val="Normal"/>
    <w:link w:val="EndNoteBibliographyChar"/>
    <w:rsid w:val="00A40E69"/>
    <w:rPr>
      <w:rFonts w:cs="Calibri"/>
      <w:noProof/>
    </w:rPr>
  </w:style>
  <w:style w:type="character" w:customStyle="1" w:styleId="EndNoteBibliographyChar">
    <w:name w:val="EndNote Bibliography Char"/>
    <w:basedOn w:val="DefaultParagraphFont"/>
    <w:link w:val="EndNoteBibliography"/>
    <w:rsid w:val="00A40E69"/>
    <w:rPr>
      <w:rFonts w:ascii="Calibri" w:hAnsi="Calibri" w:cs="Calibri"/>
      <w:noProof/>
      <w:sz w:val="22"/>
      <w:szCs w:val="22"/>
    </w:rPr>
  </w:style>
  <w:style w:type="character" w:customStyle="1" w:styleId="UnresolvedMention">
    <w:name w:val="Unresolved Mention"/>
    <w:basedOn w:val="DefaultParagraphFont"/>
    <w:uiPriority w:val="99"/>
    <w:semiHidden/>
    <w:unhideWhenUsed/>
    <w:rsid w:val="00CD5E22"/>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nhideWhenUsed="0" w:qFormat="1"/>
    <w:lsdException w:name="Subtitle" w:semiHidden="0" w:unhideWhenUsed="0" w:qFormat="1"/>
    <w:lsdException w:name="Body Text Indent 3" w:semiHidden="0" w:unhideWhenUsed="0"/>
    <w:lsdException w:name="Block Text" w:semiHidden="0" w:unhideWhenUsed="0"/>
    <w:lsdException w:name="Hyperlink" w:semiHidden="0" w:unhideWhenUsed="0"/>
    <w:lsdException w:name="FollowedHyperlink" w:semiHidden="0" w:unhideWhenUsed="0"/>
    <w:lsdException w:name="Strong" w:semiHidden="0" w:unhideWhenUsed="0" w:qFormat="1"/>
    <w:lsdException w:name="Emphasis" w:semiHidden="0" w:uiPriority="2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table" w:styleId="TableGrid">
    <w:name w:val="Table Grid"/>
    <w:basedOn w:val="TableNormal"/>
    <w:rsid w:val="00AC06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AC06FA"/>
    <w:pPr>
      <w:spacing w:after="200"/>
    </w:pPr>
    <w:rPr>
      <w:b/>
      <w:bCs/>
      <w:color w:val="4F81BD" w:themeColor="accent1"/>
      <w:sz w:val="18"/>
      <w:szCs w:val="18"/>
    </w:rPr>
  </w:style>
  <w:style w:type="paragraph" w:customStyle="1" w:styleId="EndNoteBibliographyTitle">
    <w:name w:val="EndNote Bibliography Title"/>
    <w:basedOn w:val="Normal"/>
    <w:link w:val="EndNoteBibliographyTitleChar"/>
    <w:rsid w:val="00A40E69"/>
    <w:pPr>
      <w:jc w:val="center"/>
    </w:pPr>
    <w:rPr>
      <w:rFonts w:cs="Calibri"/>
      <w:noProof/>
    </w:rPr>
  </w:style>
  <w:style w:type="character" w:customStyle="1" w:styleId="EndNoteBibliographyTitleChar">
    <w:name w:val="EndNote Bibliography Title Char"/>
    <w:basedOn w:val="DefaultParagraphFont"/>
    <w:link w:val="EndNoteBibliographyTitle"/>
    <w:rsid w:val="00A40E69"/>
    <w:rPr>
      <w:rFonts w:ascii="Calibri" w:hAnsi="Calibri" w:cs="Calibri"/>
      <w:noProof/>
      <w:sz w:val="22"/>
      <w:szCs w:val="22"/>
    </w:rPr>
  </w:style>
  <w:style w:type="paragraph" w:customStyle="1" w:styleId="EndNoteBibliography">
    <w:name w:val="EndNote Bibliography"/>
    <w:basedOn w:val="Normal"/>
    <w:link w:val="EndNoteBibliographyChar"/>
    <w:rsid w:val="00A40E69"/>
    <w:rPr>
      <w:rFonts w:cs="Calibri"/>
      <w:noProof/>
    </w:rPr>
  </w:style>
  <w:style w:type="character" w:customStyle="1" w:styleId="EndNoteBibliographyChar">
    <w:name w:val="EndNote Bibliography Char"/>
    <w:basedOn w:val="DefaultParagraphFont"/>
    <w:link w:val="EndNoteBibliography"/>
    <w:rsid w:val="00A40E69"/>
    <w:rPr>
      <w:rFonts w:ascii="Calibri" w:hAnsi="Calibri" w:cs="Calibri"/>
      <w:noProof/>
      <w:sz w:val="22"/>
      <w:szCs w:val="22"/>
    </w:rPr>
  </w:style>
  <w:style w:type="character" w:customStyle="1" w:styleId="UnresolvedMention">
    <w:name w:val="Unresolved Mention"/>
    <w:basedOn w:val="DefaultParagraphFont"/>
    <w:uiPriority w:val="99"/>
    <w:semiHidden/>
    <w:unhideWhenUsed/>
    <w:rsid w:val="00CD5E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nature.com/articles/sdata2018259" TargetMode="External"/><Relationship Id="rId18" Type="http://schemas.openxmlformats.org/officeDocument/2006/relationships/hyperlink" Target="http://identifiers.org/ncbi/insdc:PKMF00000000"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nature.com/sdata/policies/repositories"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identifiers.org/ncbi/insdc.sra:SRP121625"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oi.org/10.6084/m9.figshare.c.4064768.v3" TargetMode="External"/><Relationship Id="rId20" Type="http://schemas.openxmlformats.org/officeDocument/2006/relationships/hyperlink" Target="http://www.nature.com/sdata/policies/repositories"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figshare.com/s/2b7330da75dab6a7c4a6" TargetMode="External"/><Relationship Id="rId24" Type="http://schemas.openxmlformats.org/officeDocument/2006/relationships/hyperlink" Target="https://www.abs.gov.au/ausstats/abs@.nsf/Lookup/by%20Subject/1270.0.55.004~July%202016~Main%20Features~Summary%20Table~7" TargetMode="External"/><Relationship Id="rId5" Type="http://schemas.openxmlformats.org/officeDocument/2006/relationships/settings" Target="settings.xml"/><Relationship Id="rId15" Type="http://schemas.openxmlformats.org/officeDocument/2006/relationships/hyperlink" Target="https://identifiers.org/" TargetMode="External"/><Relationship Id="rId23" Type="http://schemas.openxmlformats.org/officeDocument/2006/relationships/hyperlink" Target="https://www.abs.gov.au/AUSSTATS/abs@.nsf/Lookup/2074.0Main+Features12016?OpenDocument" TargetMode="External"/><Relationship Id="rId28" Type="http://schemas.microsoft.com/office/2016/09/relationships/commentsIds" Target="commentsIds.xml"/><Relationship Id="rId10" Type="http://schemas.openxmlformats.org/officeDocument/2006/relationships/comments" Target="comments.xml"/><Relationship Id="rId19" Type="http://schemas.openxmlformats.org/officeDocument/2006/relationships/hyperlink" Target="http://trace.ddbj.nig.ac.jp/DRASearch/submission?acc=DRA004814"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www.nature.com/articles/sdata2018259" TargetMode="External"/><Relationship Id="rId22" Type="http://schemas.openxmlformats.org/officeDocument/2006/relationships/hyperlink" Target="https://www.abs.gov.au/ausstats/abs@.nsf/Lookup/by%20Subject/1270.0.55.001~July%202016~Main%20Features~Overview~1" TargetMode="External"/><Relationship Id="rId27" Type="http://schemas.openxmlformats.org/officeDocument/2006/relationships/theme" Target="theme/theme1.xml"/><Relationship Id="rId3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6DC727-6DA8-441B-B3A4-18CC8A18F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10</Pages>
  <Words>6055</Words>
  <Characters>34515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40490</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dewoller</cp:lastModifiedBy>
  <cp:revision>6</cp:revision>
  <dcterms:created xsi:type="dcterms:W3CDTF">2020-09-22T21:15:00Z</dcterms:created>
  <dcterms:modified xsi:type="dcterms:W3CDTF">2020-09-23T22:34:00Z</dcterms:modified>
</cp:coreProperties>
</file>